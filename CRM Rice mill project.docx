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93A3BE" w14:textId="0ED3EC9A" w:rsidR="008C68F0" w:rsidRDefault="00000000" w:rsidP="00655241">
      <w:pPr>
        <w:pStyle w:val="Subtitle"/>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A CRM APPLICATION FOR WHOLESALE RICE MILL</w:t>
      </w:r>
    </w:p>
    <w:p w14:paraId="01FBE03F" w14:textId="60C38468" w:rsidR="00655241" w:rsidRDefault="00655241" w:rsidP="00655241">
      <w:pPr>
        <w:jc w:val="center"/>
        <w:rPr>
          <w:rFonts w:ascii="Times New Roman" w:hAnsi="Times New Roman" w:cs="Times New Roman"/>
          <w:sz w:val="24"/>
          <w:szCs w:val="24"/>
        </w:rPr>
      </w:pPr>
      <w:r>
        <w:rPr>
          <w:rFonts w:ascii="Times New Roman" w:hAnsi="Times New Roman" w:cs="Times New Roman"/>
          <w:sz w:val="24"/>
          <w:szCs w:val="24"/>
        </w:rPr>
        <w:t>Submitted by – Divya Bharathi K</w:t>
      </w:r>
    </w:p>
    <w:p w14:paraId="7ADE1CF3" w14:textId="3861CD83" w:rsidR="00655241" w:rsidRDefault="00655241" w:rsidP="00655241">
      <w:pPr>
        <w:jc w:val="center"/>
        <w:rPr>
          <w:rFonts w:ascii="Times New Roman" w:hAnsi="Times New Roman" w:cs="Times New Roman"/>
          <w:sz w:val="24"/>
          <w:szCs w:val="24"/>
        </w:rPr>
      </w:pPr>
      <w:r>
        <w:rPr>
          <w:rFonts w:ascii="Times New Roman" w:hAnsi="Times New Roman" w:cs="Times New Roman"/>
          <w:sz w:val="24"/>
          <w:szCs w:val="24"/>
        </w:rPr>
        <w:t>Saveetha Engineering College</w:t>
      </w:r>
    </w:p>
    <w:p w14:paraId="41A36EC1" w14:textId="77777777" w:rsidR="00134FDC" w:rsidRPr="00655241" w:rsidRDefault="00134FDC" w:rsidP="00655241">
      <w:pPr>
        <w:jc w:val="center"/>
        <w:rPr>
          <w:rFonts w:ascii="Times New Roman" w:hAnsi="Times New Roman" w:cs="Times New Roman"/>
          <w:sz w:val="24"/>
          <w:szCs w:val="24"/>
        </w:rPr>
      </w:pPr>
    </w:p>
    <w:p w14:paraId="37FD8777" w14:textId="77777777" w:rsidR="008C68F0" w:rsidRDefault="00000000">
      <w:pPr>
        <w:pStyle w:val="Subtitle"/>
        <w:rPr>
          <w:rFonts w:ascii="Times New Roman" w:eastAsia="Times New Roman" w:hAnsi="Times New Roman" w:cs="Times New Roman"/>
          <w:b/>
          <w:color w:val="000000"/>
          <w:sz w:val="28"/>
          <w:szCs w:val="28"/>
        </w:rPr>
      </w:pPr>
      <w:bookmarkStart w:id="0" w:name="_heading=h.30j0zll" w:colFirst="0" w:colLast="0"/>
      <w:bookmarkEnd w:id="0"/>
      <w:proofErr w:type="gramStart"/>
      <w:r>
        <w:rPr>
          <w:rFonts w:ascii="Times New Roman" w:eastAsia="Times New Roman" w:hAnsi="Times New Roman" w:cs="Times New Roman"/>
          <w:b/>
          <w:color w:val="000000"/>
          <w:sz w:val="28"/>
          <w:szCs w:val="28"/>
        </w:rPr>
        <w:t>Short  Description</w:t>
      </w:r>
      <w:proofErr w:type="gramEnd"/>
      <w:r>
        <w:rPr>
          <w:rFonts w:ascii="Times New Roman" w:eastAsia="Times New Roman" w:hAnsi="Times New Roman" w:cs="Times New Roman"/>
          <w:b/>
          <w:color w:val="000000"/>
          <w:sz w:val="28"/>
          <w:szCs w:val="28"/>
        </w:rPr>
        <w:t>:</w:t>
      </w:r>
    </w:p>
    <w:p w14:paraId="1442B919" w14:textId="77777777" w:rsidR="008C68F0" w:rsidRPr="006D5C5A" w:rsidRDefault="00000000">
      <w:pPr>
        <w:rPr>
          <w:rFonts w:ascii="Times New Roman" w:hAnsi="Times New Roman" w:cs="Times New Roman"/>
          <w:sz w:val="24"/>
          <w:szCs w:val="24"/>
        </w:rPr>
      </w:pPr>
      <w:r w:rsidRPr="006D5C5A">
        <w:rPr>
          <w:rFonts w:ascii="Times New Roman" w:hAnsi="Times New Roman" w:cs="Times New Roman"/>
          <w:sz w:val="24"/>
          <w:szCs w:val="24"/>
        </w:rPr>
        <w:t xml:space="preserve">The Rice Mill </w:t>
      </w:r>
      <w:proofErr w:type="spellStart"/>
      <w:r w:rsidRPr="006D5C5A">
        <w:rPr>
          <w:rFonts w:ascii="Times New Roman" w:hAnsi="Times New Roman" w:cs="Times New Roman"/>
          <w:sz w:val="24"/>
          <w:szCs w:val="24"/>
        </w:rPr>
        <w:t>Crm</w:t>
      </w:r>
      <w:proofErr w:type="spellEnd"/>
      <w:r w:rsidRPr="006D5C5A">
        <w:rPr>
          <w:rFonts w:ascii="Times New Roman" w:hAnsi="Times New Roman" w:cs="Times New Roman"/>
          <w:sz w:val="24"/>
          <w:szCs w:val="24"/>
        </w:rPr>
        <w:t xml:space="preserve"> Streamlines Daily Rice Production and Sales </w:t>
      </w:r>
      <w:proofErr w:type="spellStart"/>
      <w:proofErr w:type="gramStart"/>
      <w:r w:rsidRPr="006D5C5A">
        <w:rPr>
          <w:rFonts w:ascii="Times New Roman" w:hAnsi="Times New Roman" w:cs="Times New Roman"/>
          <w:sz w:val="24"/>
          <w:szCs w:val="24"/>
        </w:rPr>
        <w:t>Reporting,Enhancing</w:t>
      </w:r>
      <w:proofErr w:type="spellEnd"/>
      <w:proofErr w:type="gramEnd"/>
      <w:r w:rsidRPr="006D5C5A">
        <w:rPr>
          <w:rFonts w:ascii="Times New Roman" w:hAnsi="Times New Roman" w:cs="Times New Roman"/>
          <w:sz w:val="24"/>
          <w:szCs w:val="24"/>
        </w:rPr>
        <w:t xml:space="preserve"> Efficiency and Customer Experiences.</w:t>
      </w:r>
    </w:p>
    <w:p w14:paraId="5EC3B7E4" w14:textId="77777777" w:rsidR="008C68F0" w:rsidRPr="006D5C5A" w:rsidRDefault="008C68F0">
      <w:pPr>
        <w:rPr>
          <w:sz w:val="24"/>
          <w:szCs w:val="24"/>
        </w:rPr>
      </w:pPr>
    </w:p>
    <w:p w14:paraId="15728E6E" w14:textId="77777777" w:rsidR="008C68F0" w:rsidRDefault="00000000">
      <w:pPr>
        <w:pStyle w:val="Subtitle"/>
        <w:rPr>
          <w:rFonts w:ascii="Times New Roman" w:eastAsia="Times New Roman" w:hAnsi="Times New Roman" w:cs="Times New Roman"/>
          <w:b/>
          <w:color w:val="000000"/>
          <w:sz w:val="28"/>
          <w:szCs w:val="28"/>
        </w:rPr>
      </w:pPr>
      <w:bookmarkStart w:id="1" w:name="_heading=h.1fob9te" w:colFirst="0" w:colLast="0"/>
      <w:bookmarkEnd w:id="1"/>
      <w:r>
        <w:rPr>
          <w:rFonts w:ascii="Times New Roman" w:eastAsia="Times New Roman" w:hAnsi="Times New Roman" w:cs="Times New Roman"/>
          <w:b/>
          <w:color w:val="000000"/>
          <w:sz w:val="28"/>
          <w:szCs w:val="28"/>
        </w:rPr>
        <w:t>Long Description:</w:t>
      </w:r>
    </w:p>
    <w:p w14:paraId="7CD209E2" w14:textId="1CC594B4"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Rice </w:t>
      </w:r>
      <w:proofErr w:type="gramStart"/>
      <w:r>
        <w:rPr>
          <w:rFonts w:ascii="Times New Roman" w:eastAsia="Times New Roman" w:hAnsi="Times New Roman" w:cs="Times New Roman"/>
          <w:sz w:val="24"/>
          <w:szCs w:val="24"/>
        </w:rPr>
        <w:t>Mill  CRM</w:t>
      </w:r>
      <w:proofErr w:type="gramEnd"/>
      <w:r>
        <w:rPr>
          <w:rFonts w:ascii="Times New Roman" w:eastAsia="Times New Roman" w:hAnsi="Times New Roman" w:cs="Times New Roman"/>
          <w:sz w:val="24"/>
          <w:szCs w:val="24"/>
        </w:rPr>
        <w:t xml:space="preserve"> Application is a comprehensive solution designed to streamline and simplify  how much rice per </w:t>
      </w:r>
      <w:proofErr w:type="spellStart"/>
      <w:r>
        <w:rPr>
          <w:rFonts w:ascii="Times New Roman" w:eastAsia="Times New Roman" w:hAnsi="Times New Roman" w:cs="Times New Roman"/>
          <w:sz w:val="24"/>
          <w:szCs w:val="24"/>
        </w:rPr>
        <w:t>day,how</w:t>
      </w:r>
      <w:proofErr w:type="spellEnd"/>
      <w:r>
        <w:rPr>
          <w:rFonts w:ascii="Times New Roman" w:eastAsia="Times New Roman" w:hAnsi="Times New Roman" w:cs="Times New Roman"/>
          <w:sz w:val="24"/>
          <w:szCs w:val="24"/>
        </w:rPr>
        <w:t xml:space="preserve"> many were sold that rice and which type of rice all reports send to  owners daily wise. It leverages the power of </w:t>
      </w:r>
      <w:proofErr w:type="gramStart"/>
      <w:r>
        <w:rPr>
          <w:rFonts w:ascii="Times New Roman" w:eastAsia="Times New Roman" w:hAnsi="Times New Roman" w:cs="Times New Roman"/>
          <w:sz w:val="24"/>
          <w:szCs w:val="24"/>
        </w:rPr>
        <w:t>customer  relationship</w:t>
      </w:r>
      <w:proofErr w:type="gramEnd"/>
      <w:r>
        <w:rPr>
          <w:rFonts w:ascii="Times New Roman" w:eastAsia="Times New Roman" w:hAnsi="Times New Roman" w:cs="Times New Roman"/>
          <w:sz w:val="24"/>
          <w:szCs w:val="24"/>
        </w:rPr>
        <w:t xml:space="preserve"> management (CRM) to enhance customer experiences, optimize store operations, and improve overall efficiency in the rice mill factory. This project aims to develop a user-friendly and feature-rich application that addresses the specific needs of a rice mill factory</w:t>
      </w:r>
      <w:bookmarkStart w:id="2" w:name="_heading=h.3znysh7" w:colFirst="0" w:colLast="0"/>
      <w:bookmarkEnd w:id="2"/>
      <w:r>
        <w:rPr>
          <w:rFonts w:ascii="Times New Roman" w:eastAsia="Times New Roman" w:hAnsi="Times New Roman" w:cs="Times New Roman"/>
          <w:sz w:val="24"/>
          <w:szCs w:val="24"/>
        </w:rPr>
        <w:t>.</w:t>
      </w:r>
    </w:p>
    <w:p w14:paraId="586F1998" w14:textId="77777777" w:rsidR="00134FDC" w:rsidRDefault="00134FDC">
      <w:pPr>
        <w:rPr>
          <w:rFonts w:ascii="Times New Roman" w:eastAsia="Times New Roman" w:hAnsi="Times New Roman" w:cs="Times New Roman"/>
          <w:sz w:val="24"/>
          <w:szCs w:val="24"/>
        </w:rPr>
      </w:pPr>
    </w:p>
    <w:p w14:paraId="360936E2" w14:textId="77777777" w:rsidR="008C68F0" w:rsidRDefault="00000000">
      <w:pPr>
        <w:pStyle w:val="Subtitle"/>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Technical Architecture:</w:t>
      </w:r>
    </w:p>
    <w:p w14:paraId="1A8B4E60" w14:textId="77777777" w:rsidR="008C68F0" w:rsidRDefault="00000000">
      <w:pPr>
        <w:pStyle w:val="Subtitle"/>
        <w:rPr>
          <w:rFonts w:ascii="Times New Roman" w:eastAsia="Times New Roman" w:hAnsi="Times New Roman" w:cs="Times New Roman"/>
          <w:b/>
          <w:color w:val="000000"/>
          <w:sz w:val="28"/>
          <w:szCs w:val="28"/>
        </w:rPr>
      </w:pPr>
      <w:bookmarkStart w:id="3" w:name="_heading=h.2et92p0" w:colFirst="0" w:colLast="0"/>
      <w:bookmarkEnd w:id="3"/>
      <w:r>
        <w:rPr>
          <w:rFonts w:ascii="Times New Roman" w:eastAsia="Times New Roman" w:hAnsi="Times New Roman" w:cs="Times New Roman"/>
          <w:b/>
          <w:noProof/>
          <w:color w:val="000000"/>
          <w:sz w:val="28"/>
          <w:szCs w:val="28"/>
        </w:rPr>
        <w:drawing>
          <wp:inline distT="114300" distB="114300" distL="114300" distR="114300" wp14:anchorId="45189BA3" wp14:editId="691D8ABB">
            <wp:extent cx="4424045" cy="3314700"/>
            <wp:effectExtent l="0" t="0" r="0" b="0"/>
            <wp:docPr id="14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
                    <a:srcRect/>
                    <a:stretch>
                      <a:fillRect/>
                    </a:stretch>
                  </pic:blipFill>
                  <pic:spPr>
                    <a:xfrm>
                      <a:off x="0" y="0"/>
                      <a:ext cx="4424381" cy="3314952"/>
                    </a:xfrm>
                    <a:prstGeom prst="rect">
                      <a:avLst/>
                    </a:prstGeom>
                    <a:ln/>
                  </pic:spPr>
                </pic:pic>
              </a:graphicData>
            </a:graphic>
          </wp:inline>
        </w:drawing>
      </w:r>
    </w:p>
    <w:p w14:paraId="6D4A7D48" w14:textId="77777777" w:rsidR="008C68F0" w:rsidRDefault="008C68F0"/>
    <w:p w14:paraId="686A61A1" w14:textId="77777777" w:rsidR="006D5C5A" w:rsidRDefault="006D5C5A">
      <w:pPr>
        <w:pStyle w:val="Subtitle"/>
        <w:rPr>
          <w:rFonts w:ascii="Times New Roman" w:eastAsia="Times New Roman" w:hAnsi="Times New Roman" w:cs="Times New Roman"/>
          <w:b/>
          <w:color w:val="000000"/>
          <w:sz w:val="28"/>
          <w:szCs w:val="28"/>
        </w:rPr>
      </w:pPr>
      <w:bookmarkStart w:id="4" w:name="_heading=h.tyjcwt" w:colFirst="0" w:colLast="0"/>
      <w:bookmarkEnd w:id="4"/>
    </w:p>
    <w:p w14:paraId="5DB52D23" w14:textId="3AD715C1" w:rsidR="008C68F0" w:rsidRDefault="00000000">
      <w:pPr>
        <w:pStyle w:val="Subtitle"/>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Project Flow:</w:t>
      </w:r>
    </w:p>
    <w:p w14:paraId="0A918CD5" w14:textId="77777777" w:rsidR="008C68F0" w:rsidRDefault="008C68F0"/>
    <w:p w14:paraId="0CD47730" w14:textId="77777777" w:rsidR="008C68F0" w:rsidRDefault="00000000">
      <w:r>
        <w:rPr>
          <w:noProof/>
        </w:rPr>
        <w:drawing>
          <wp:inline distT="114300" distB="114300" distL="114300" distR="114300" wp14:anchorId="1034E524" wp14:editId="25096D7C">
            <wp:extent cx="3271520" cy="3733800"/>
            <wp:effectExtent l="0" t="0" r="5080" b="0"/>
            <wp:docPr id="14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
                    <a:srcRect/>
                    <a:stretch>
                      <a:fillRect/>
                    </a:stretch>
                  </pic:blipFill>
                  <pic:spPr>
                    <a:xfrm>
                      <a:off x="0" y="0"/>
                      <a:ext cx="3271838" cy="3734163"/>
                    </a:xfrm>
                    <a:prstGeom prst="rect">
                      <a:avLst/>
                    </a:prstGeom>
                    <a:ln/>
                  </pic:spPr>
                </pic:pic>
              </a:graphicData>
            </a:graphic>
          </wp:inline>
        </w:drawing>
      </w:r>
    </w:p>
    <w:p w14:paraId="4DED1B91" w14:textId="77777777" w:rsidR="008C68F0" w:rsidRDefault="008C68F0"/>
    <w:p w14:paraId="1C476D2F" w14:textId="77777777" w:rsidR="008C68F0" w:rsidRDefault="008C68F0"/>
    <w:p w14:paraId="7B345FF0" w14:textId="77777777" w:rsidR="008C68F0" w:rsidRDefault="008C68F0"/>
    <w:p w14:paraId="23517F69" w14:textId="77777777" w:rsidR="008C68F0" w:rsidRDefault="008C68F0"/>
    <w:p w14:paraId="0891B77D" w14:textId="77777777" w:rsidR="008C68F0" w:rsidRPr="006D5C5A" w:rsidRDefault="00000000">
      <w:pPr>
        <w:rPr>
          <w:rFonts w:ascii="Times New Roman" w:hAnsi="Times New Roman" w:cs="Times New Roman"/>
          <w:b/>
          <w:sz w:val="28"/>
          <w:szCs w:val="28"/>
        </w:rPr>
      </w:pPr>
      <w:r w:rsidRPr="006D5C5A">
        <w:rPr>
          <w:rFonts w:ascii="Times New Roman" w:hAnsi="Times New Roman" w:cs="Times New Roman"/>
          <w:b/>
          <w:sz w:val="28"/>
          <w:szCs w:val="28"/>
        </w:rPr>
        <w:t>Features and Functionality:</w:t>
      </w:r>
    </w:p>
    <w:p w14:paraId="5938EFCE" w14:textId="77777777" w:rsidR="008C68F0" w:rsidRPr="006D5C5A" w:rsidRDefault="008C68F0">
      <w:pPr>
        <w:rPr>
          <w:rFonts w:ascii="Times New Roman" w:hAnsi="Times New Roman" w:cs="Times New Roman"/>
          <w:b/>
        </w:rPr>
      </w:pPr>
    </w:p>
    <w:p w14:paraId="785490EB" w14:textId="77777777" w:rsidR="008C68F0" w:rsidRPr="006D5C5A" w:rsidRDefault="00000000">
      <w:pPr>
        <w:rPr>
          <w:rFonts w:ascii="Times New Roman" w:hAnsi="Times New Roman" w:cs="Times New Roman"/>
        </w:rPr>
      </w:pPr>
      <w:r w:rsidRPr="006D5C5A">
        <w:rPr>
          <w:rFonts w:ascii="Times New Roman" w:hAnsi="Times New Roman" w:cs="Times New Roman"/>
          <w:b/>
        </w:rPr>
        <w:t xml:space="preserve">Reports and </w:t>
      </w:r>
      <w:proofErr w:type="gramStart"/>
      <w:r w:rsidRPr="006D5C5A">
        <w:rPr>
          <w:rFonts w:ascii="Times New Roman" w:hAnsi="Times New Roman" w:cs="Times New Roman"/>
          <w:b/>
        </w:rPr>
        <w:t>Dashboards:</w:t>
      </w:r>
      <w:r w:rsidRPr="006D5C5A">
        <w:rPr>
          <w:rFonts w:ascii="Times New Roman" w:hAnsi="Times New Roman" w:cs="Times New Roman"/>
        </w:rPr>
        <w:t>:</w:t>
      </w:r>
      <w:proofErr w:type="gramEnd"/>
      <w:r w:rsidRPr="006D5C5A">
        <w:rPr>
          <w:rFonts w:ascii="Times New Roman" w:hAnsi="Times New Roman" w:cs="Times New Roman"/>
        </w:rPr>
        <w:t xml:space="preserve"> The application can generate detailed reports and analytics regarding daily how much rice sold and total income per daily, revenue generated, popular amenities, and most </w:t>
      </w:r>
      <w:proofErr w:type="spellStart"/>
      <w:r w:rsidRPr="006D5C5A">
        <w:rPr>
          <w:rFonts w:ascii="Times New Roman" w:hAnsi="Times New Roman" w:cs="Times New Roman"/>
        </w:rPr>
        <w:t>buyed</w:t>
      </w:r>
      <w:proofErr w:type="spellEnd"/>
      <w:r w:rsidRPr="006D5C5A">
        <w:rPr>
          <w:rFonts w:ascii="Times New Roman" w:hAnsi="Times New Roman" w:cs="Times New Roman"/>
        </w:rPr>
        <w:t xml:space="preserve"> customers. Easy to understand the data to the owner, improving resource allocation, and planning future development.</w:t>
      </w:r>
    </w:p>
    <w:p w14:paraId="5F487477" w14:textId="77777777" w:rsidR="008C68F0" w:rsidRPr="006D5C5A" w:rsidRDefault="008C68F0">
      <w:pPr>
        <w:rPr>
          <w:rFonts w:ascii="Times New Roman" w:eastAsia="Times New Roman" w:hAnsi="Times New Roman" w:cs="Times New Roman"/>
          <w:sz w:val="24"/>
          <w:szCs w:val="24"/>
        </w:rPr>
      </w:pPr>
    </w:p>
    <w:p w14:paraId="79A8E50D" w14:textId="77777777" w:rsidR="008C68F0" w:rsidRPr="006D5C5A" w:rsidRDefault="00000000">
      <w:pPr>
        <w:rPr>
          <w:rFonts w:ascii="Times New Roman" w:eastAsia="Times New Roman" w:hAnsi="Times New Roman" w:cs="Times New Roman"/>
          <w:sz w:val="24"/>
          <w:szCs w:val="24"/>
        </w:rPr>
      </w:pPr>
      <w:r w:rsidRPr="006D5C5A">
        <w:rPr>
          <w:rFonts w:ascii="Times New Roman" w:hAnsi="Times New Roman" w:cs="Times New Roman"/>
          <w:b/>
        </w:rPr>
        <w:t>Roll Up Summary Field:</w:t>
      </w:r>
      <w:r w:rsidRPr="006D5C5A">
        <w:rPr>
          <w:rFonts w:ascii="Times New Roman" w:eastAsia="Times New Roman" w:hAnsi="Times New Roman" w:cs="Times New Roman"/>
          <w:sz w:val="24"/>
          <w:szCs w:val="24"/>
        </w:rPr>
        <w:t xml:space="preserve"> This is a field that summarizes data from a child object to a parent object that shares a master-detail relationship. Rollup summary fields can use the COUNT, SUM, MIN, and MAX functions. For example, you could use a rollup summary field to display the total value (amount of rice </w:t>
      </w:r>
      <w:proofErr w:type="gramStart"/>
      <w:r w:rsidRPr="006D5C5A">
        <w:rPr>
          <w:rFonts w:ascii="Times New Roman" w:eastAsia="Times New Roman" w:hAnsi="Times New Roman" w:cs="Times New Roman"/>
          <w:sz w:val="24"/>
          <w:szCs w:val="24"/>
        </w:rPr>
        <w:t>supplied )</w:t>
      </w:r>
      <w:proofErr w:type="gramEnd"/>
      <w:r w:rsidRPr="006D5C5A">
        <w:rPr>
          <w:rFonts w:ascii="Times New Roman" w:eastAsia="Times New Roman" w:hAnsi="Times New Roman" w:cs="Times New Roman"/>
          <w:sz w:val="24"/>
          <w:szCs w:val="24"/>
        </w:rPr>
        <w:t xml:space="preserve"> from rice  details on a related supplier.</w:t>
      </w:r>
    </w:p>
    <w:p w14:paraId="5F680C2C" w14:textId="77777777" w:rsidR="008C68F0" w:rsidRDefault="008C68F0">
      <w:pPr>
        <w:rPr>
          <w:rFonts w:ascii="Times New Roman" w:eastAsia="Times New Roman" w:hAnsi="Times New Roman" w:cs="Times New Roman"/>
          <w:sz w:val="24"/>
          <w:szCs w:val="24"/>
        </w:rPr>
      </w:pPr>
    </w:p>
    <w:p w14:paraId="35A7D5EB" w14:textId="77777777" w:rsidR="008C68F0" w:rsidRPr="006D5C5A" w:rsidRDefault="00000000">
      <w:pPr>
        <w:rPr>
          <w:rFonts w:ascii="Times New Roman" w:hAnsi="Times New Roman" w:cs="Times New Roman"/>
          <w:sz w:val="24"/>
          <w:szCs w:val="24"/>
        </w:rPr>
      </w:pPr>
      <w:r w:rsidRPr="006D5C5A">
        <w:rPr>
          <w:rFonts w:ascii="Times New Roman" w:hAnsi="Times New Roman" w:cs="Times New Roman"/>
          <w:b/>
          <w:sz w:val="24"/>
          <w:szCs w:val="24"/>
        </w:rPr>
        <w:lastRenderedPageBreak/>
        <w:t>Cross Object Formula:</w:t>
      </w:r>
      <w:r w:rsidRPr="006D5C5A">
        <w:rPr>
          <w:rFonts w:ascii="Times New Roman" w:hAnsi="Times New Roman" w:cs="Times New Roman"/>
          <w:sz w:val="24"/>
          <w:szCs w:val="24"/>
        </w:rPr>
        <w:t xml:space="preserve"> </w:t>
      </w:r>
      <w:proofErr w:type="gramStart"/>
      <w:r w:rsidRPr="006D5C5A">
        <w:rPr>
          <w:rFonts w:ascii="Times New Roman" w:hAnsi="Times New Roman" w:cs="Times New Roman"/>
          <w:sz w:val="24"/>
          <w:szCs w:val="24"/>
        </w:rPr>
        <w:t>It  is</w:t>
      </w:r>
      <w:proofErr w:type="gramEnd"/>
      <w:r w:rsidRPr="006D5C5A">
        <w:rPr>
          <w:rFonts w:ascii="Times New Roman" w:hAnsi="Times New Roman" w:cs="Times New Roman"/>
          <w:sz w:val="24"/>
          <w:szCs w:val="24"/>
        </w:rPr>
        <w:t xml:space="preserve"> a formula field that references fields from another object in Salesforce. This type of formula allows users to calculate the total amount from number of rice taken*price/</w:t>
      </w:r>
      <w:proofErr w:type="gramStart"/>
      <w:r w:rsidRPr="006D5C5A">
        <w:rPr>
          <w:rFonts w:ascii="Times New Roman" w:hAnsi="Times New Roman" w:cs="Times New Roman"/>
          <w:sz w:val="24"/>
          <w:szCs w:val="24"/>
        </w:rPr>
        <w:t>kg  and</w:t>
      </w:r>
      <w:proofErr w:type="gramEnd"/>
      <w:r w:rsidRPr="006D5C5A">
        <w:rPr>
          <w:rFonts w:ascii="Times New Roman" w:hAnsi="Times New Roman" w:cs="Times New Roman"/>
          <w:sz w:val="24"/>
          <w:szCs w:val="24"/>
        </w:rPr>
        <w:t xml:space="preserve"> it displays the total amount I have to pay.</w:t>
      </w:r>
    </w:p>
    <w:p w14:paraId="02C65B5C" w14:textId="77777777" w:rsidR="008C68F0" w:rsidRPr="006D5C5A" w:rsidRDefault="008C68F0">
      <w:pPr>
        <w:rPr>
          <w:rFonts w:ascii="Times New Roman" w:hAnsi="Times New Roman" w:cs="Times New Roman"/>
          <w:sz w:val="24"/>
          <w:szCs w:val="24"/>
        </w:rPr>
      </w:pPr>
    </w:p>
    <w:p w14:paraId="0EAB9ABD" w14:textId="77777777" w:rsidR="008C68F0" w:rsidRPr="006D5C5A" w:rsidRDefault="00000000">
      <w:pPr>
        <w:rPr>
          <w:rFonts w:ascii="Times New Roman" w:hAnsi="Times New Roman" w:cs="Times New Roman"/>
          <w:color w:val="080707"/>
          <w:sz w:val="24"/>
          <w:szCs w:val="24"/>
          <w:highlight w:val="white"/>
        </w:rPr>
      </w:pPr>
      <w:r w:rsidRPr="006D5C5A">
        <w:rPr>
          <w:rFonts w:ascii="Times New Roman" w:hAnsi="Times New Roman" w:cs="Times New Roman"/>
          <w:color w:val="080707"/>
          <w:sz w:val="24"/>
          <w:szCs w:val="24"/>
          <w:highlight w:val="white"/>
        </w:rPr>
        <w:t xml:space="preserve"> </w:t>
      </w:r>
      <w:r w:rsidRPr="006D5C5A">
        <w:rPr>
          <w:rFonts w:ascii="Times New Roman" w:hAnsi="Times New Roman" w:cs="Times New Roman"/>
          <w:b/>
          <w:sz w:val="24"/>
          <w:szCs w:val="24"/>
        </w:rPr>
        <w:t>Validation Rule:</w:t>
      </w:r>
      <w:r w:rsidRPr="006D5C5A">
        <w:rPr>
          <w:rFonts w:ascii="Times New Roman" w:hAnsi="Times New Roman" w:cs="Times New Roman"/>
          <w:color w:val="080707"/>
          <w:sz w:val="24"/>
          <w:szCs w:val="24"/>
          <w:highlight w:val="white"/>
        </w:rPr>
        <w:t xml:space="preserve"> Validation </w:t>
      </w:r>
      <w:proofErr w:type="gramStart"/>
      <w:r w:rsidRPr="006D5C5A">
        <w:rPr>
          <w:rFonts w:ascii="Times New Roman" w:hAnsi="Times New Roman" w:cs="Times New Roman"/>
          <w:color w:val="080707"/>
          <w:sz w:val="24"/>
          <w:szCs w:val="24"/>
          <w:highlight w:val="white"/>
        </w:rPr>
        <w:t>rules  also</w:t>
      </w:r>
      <w:proofErr w:type="gramEnd"/>
      <w:r w:rsidRPr="006D5C5A">
        <w:rPr>
          <w:rFonts w:ascii="Times New Roman" w:hAnsi="Times New Roman" w:cs="Times New Roman"/>
          <w:color w:val="080707"/>
          <w:sz w:val="24"/>
          <w:szCs w:val="24"/>
          <w:highlight w:val="white"/>
        </w:rPr>
        <w:t xml:space="preserve"> include an error message to display to the user when the rule returns a value of “True” due to an invalid value.so , In this project </w:t>
      </w:r>
      <w:proofErr w:type="spellStart"/>
      <w:r w:rsidRPr="006D5C5A">
        <w:rPr>
          <w:rFonts w:ascii="Times New Roman" w:hAnsi="Times New Roman" w:cs="Times New Roman"/>
          <w:color w:val="080707"/>
          <w:sz w:val="24"/>
          <w:szCs w:val="24"/>
          <w:highlight w:val="white"/>
        </w:rPr>
        <w:t>i</w:t>
      </w:r>
      <w:proofErr w:type="spellEnd"/>
      <w:r w:rsidRPr="006D5C5A">
        <w:rPr>
          <w:rFonts w:ascii="Times New Roman" w:hAnsi="Times New Roman" w:cs="Times New Roman"/>
          <w:color w:val="080707"/>
          <w:sz w:val="24"/>
          <w:szCs w:val="24"/>
          <w:highlight w:val="white"/>
        </w:rPr>
        <w:t xml:space="preserve"> gave </w:t>
      </w:r>
      <w:proofErr w:type="spellStart"/>
      <w:r w:rsidRPr="006D5C5A">
        <w:rPr>
          <w:rFonts w:ascii="Times New Roman" w:hAnsi="Times New Roman" w:cs="Times New Roman"/>
          <w:color w:val="080707"/>
          <w:sz w:val="24"/>
          <w:szCs w:val="24"/>
          <w:highlight w:val="white"/>
        </w:rPr>
        <w:t>Isblank</w:t>
      </w:r>
      <w:proofErr w:type="spellEnd"/>
      <w:r w:rsidRPr="006D5C5A">
        <w:rPr>
          <w:rFonts w:ascii="Times New Roman" w:hAnsi="Times New Roman" w:cs="Times New Roman"/>
          <w:color w:val="080707"/>
          <w:sz w:val="24"/>
          <w:szCs w:val="24"/>
          <w:highlight w:val="white"/>
        </w:rPr>
        <w:t xml:space="preserve"> </w:t>
      </w:r>
      <w:proofErr w:type="spellStart"/>
      <w:r w:rsidRPr="006D5C5A">
        <w:rPr>
          <w:rFonts w:ascii="Times New Roman" w:hAnsi="Times New Roman" w:cs="Times New Roman"/>
          <w:color w:val="080707"/>
          <w:sz w:val="24"/>
          <w:szCs w:val="24"/>
          <w:highlight w:val="white"/>
        </w:rPr>
        <w:t>formula.Isblank</w:t>
      </w:r>
      <w:proofErr w:type="spellEnd"/>
      <w:r w:rsidRPr="006D5C5A">
        <w:rPr>
          <w:rFonts w:ascii="Times New Roman" w:hAnsi="Times New Roman" w:cs="Times New Roman"/>
          <w:color w:val="080707"/>
          <w:sz w:val="24"/>
          <w:szCs w:val="24"/>
          <w:highlight w:val="white"/>
        </w:rPr>
        <w:t xml:space="preserve"> formula is used to verify whether it is blank it shows error.</w:t>
      </w:r>
    </w:p>
    <w:p w14:paraId="685BEE9F" w14:textId="77777777" w:rsidR="008C68F0" w:rsidRPr="006D5C5A" w:rsidRDefault="008C68F0">
      <w:pPr>
        <w:rPr>
          <w:rFonts w:ascii="Times New Roman" w:hAnsi="Times New Roman" w:cs="Times New Roman"/>
          <w:sz w:val="24"/>
          <w:szCs w:val="24"/>
        </w:rPr>
      </w:pPr>
    </w:p>
    <w:p w14:paraId="29DE2FD1" w14:textId="77777777" w:rsidR="008C68F0" w:rsidRPr="006D5C5A" w:rsidRDefault="00000000">
      <w:pPr>
        <w:rPr>
          <w:rFonts w:ascii="Times New Roman" w:eastAsia="Times New Roman" w:hAnsi="Times New Roman" w:cs="Times New Roman"/>
          <w:color w:val="080707"/>
          <w:sz w:val="24"/>
          <w:szCs w:val="24"/>
        </w:rPr>
      </w:pPr>
      <w:r w:rsidRPr="006D5C5A">
        <w:rPr>
          <w:rFonts w:ascii="Times New Roman" w:hAnsi="Times New Roman" w:cs="Times New Roman"/>
          <w:color w:val="4A474B"/>
          <w:sz w:val="24"/>
          <w:szCs w:val="24"/>
          <w:highlight w:val="white"/>
        </w:rPr>
        <w:t xml:space="preserve"> </w:t>
      </w:r>
      <w:r w:rsidRPr="006D5C5A">
        <w:rPr>
          <w:rFonts w:ascii="Times New Roman" w:hAnsi="Times New Roman" w:cs="Times New Roman"/>
          <w:b/>
          <w:sz w:val="24"/>
          <w:szCs w:val="24"/>
        </w:rPr>
        <w:t xml:space="preserve">Permission </w:t>
      </w:r>
      <w:proofErr w:type="gramStart"/>
      <w:r w:rsidRPr="006D5C5A">
        <w:rPr>
          <w:rFonts w:ascii="Times New Roman" w:hAnsi="Times New Roman" w:cs="Times New Roman"/>
          <w:b/>
          <w:sz w:val="24"/>
          <w:szCs w:val="24"/>
        </w:rPr>
        <w:t>sets:</w:t>
      </w:r>
      <w:r w:rsidRPr="006D5C5A">
        <w:rPr>
          <w:rFonts w:ascii="Times New Roman" w:hAnsi="Times New Roman" w:cs="Times New Roman"/>
          <w:color w:val="4A474B"/>
          <w:sz w:val="24"/>
          <w:szCs w:val="24"/>
          <w:highlight w:val="white"/>
        </w:rPr>
        <w:t>:</w:t>
      </w:r>
      <w:proofErr w:type="gramEnd"/>
      <w:r w:rsidRPr="006D5C5A">
        <w:rPr>
          <w:rFonts w:ascii="Times New Roman" w:hAnsi="Times New Roman" w:cs="Times New Roman"/>
          <w:color w:val="4A474B"/>
          <w:sz w:val="24"/>
          <w:szCs w:val="24"/>
          <w:highlight w:val="white"/>
        </w:rPr>
        <w:t xml:space="preserve"> Organization Wide Defaults(OWD) in salesforce is the baseline level of access that the most restricted user should have. Organizational Wide Defaults are used to restrict </w:t>
      </w:r>
      <w:proofErr w:type="spellStart"/>
      <w:proofErr w:type="gramStart"/>
      <w:r w:rsidRPr="006D5C5A">
        <w:rPr>
          <w:rFonts w:ascii="Times New Roman" w:hAnsi="Times New Roman" w:cs="Times New Roman"/>
          <w:color w:val="4A474B"/>
          <w:sz w:val="24"/>
          <w:szCs w:val="24"/>
          <w:highlight w:val="white"/>
        </w:rPr>
        <w:t>access.</w:t>
      </w:r>
      <w:r w:rsidRPr="006D5C5A">
        <w:rPr>
          <w:rFonts w:ascii="Times New Roman" w:eastAsia="Times New Roman" w:hAnsi="Times New Roman" w:cs="Times New Roman"/>
          <w:color w:val="080707"/>
          <w:sz w:val="24"/>
          <w:szCs w:val="24"/>
        </w:rPr>
        <w:t>But</w:t>
      </w:r>
      <w:proofErr w:type="spellEnd"/>
      <w:proofErr w:type="gramEnd"/>
      <w:r w:rsidRPr="006D5C5A">
        <w:rPr>
          <w:rFonts w:ascii="Times New Roman" w:eastAsia="Times New Roman" w:hAnsi="Times New Roman" w:cs="Times New Roman"/>
          <w:color w:val="080707"/>
          <w:sz w:val="24"/>
          <w:szCs w:val="24"/>
        </w:rPr>
        <w:t xml:space="preserve"> in our case we created roles and given the roles in such a way that the owner  can see   employer  and worker  records , and the employer can see the worker  records.</w:t>
      </w:r>
    </w:p>
    <w:p w14:paraId="7E429EF6" w14:textId="77777777" w:rsidR="008C68F0" w:rsidRPr="006D5C5A" w:rsidRDefault="008C68F0">
      <w:pPr>
        <w:rPr>
          <w:rFonts w:ascii="Times New Roman" w:eastAsia="Times New Roman" w:hAnsi="Times New Roman" w:cs="Times New Roman"/>
          <w:color w:val="080707"/>
          <w:sz w:val="24"/>
          <w:szCs w:val="24"/>
        </w:rPr>
      </w:pPr>
    </w:p>
    <w:p w14:paraId="5CD94EA8" w14:textId="77777777" w:rsidR="008C68F0" w:rsidRPr="006D5C5A" w:rsidRDefault="008C68F0">
      <w:pPr>
        <w:rPr>
          <w:rFonts w:ascii="Times New Roman" w:eastAsia="Times New Roman" w:hAnsi="Times New Roman" w:cs="Times New Roman"/>
          <w:color w:val="080707"/>
          <w:sz w:val="24"/>
          <w:szCs w:val="24"/>
        </w:rPr>
      </w:pPr>
    </w:p>
    <w:p w14:paraId="17AB76A6" w14:textId="77777777" w:rsidR="008C68F0" w:rsidRPr="006D5C5A" w:rsidRDefault="00000000">
      <w:pPr>
        <w:rPr>
          <w:rFonts w:ascii="Times New Roman" w:hAnsi="Times New Roman" w:cs="Times New Roman"/>
          <w:b/>
          <w:sz w:val="24"/>
          <w:szCs w:val="24"/>
        </w:rPr>
      </w:pPr>
      <w:r w:rsidRPr="006D5C5A">
        <w:rPr>
          <w:rFonts w:ascii="Times New Roman" w:hAnsi="Times New Roman" w:cs="Times New Roman"/>
          <w:b/>
          <w:sz w:val="24"/>
          <w:szCs w:val="24"/>
        </w:rPr>
        <w:t xml:space="preserve">Pre-requisites </w:t>
      </w:r>
    </w:p>
    <w:p w14:paraId="27F37C32" w14:textId="77777777" w:rsidR="008C68F0" w:rsidRPr="006D5C5A" w:rsidRDefault="00000000">
      <w:pPr>
        <w:rPr>
          <w:rFonts w:ascii="Times New Roman" w:hAnsi="Times New Roman" w:cs="Times New Roman"/>
          <w:sz w:val="24"/>
          <w:szCs w:val="24"/>
        </w:rPr>
      </w:pPr>
      <w:r w:rsidRPr="006D5C5A">
        <w:rPr>
          <w:rFonts w:ascii="Times New Roman" w:hAnsi="Times New Roman" w:cs="Times New Roman"/>
          <w:sz w:val="24"/>
          <w:szCs w:val="24"/>
        </w:rPr>
        <w:t xml:space="preserve">Salesforce Developer account </w:t>
      </w:r>
    </w:p>
    <w:p w14:paraId="42F0655A" w14:textId="77777777" w:rsidR="008C68F0" w:rsidRPr="006D5C5A" w:rsidRDefault="00000000">
      <w:pPr>
        <w:rPr>
          <w:rFonts w:ascii="Times New Roman" w:hAnsi="Times New Roman" w:cs="Times New Roman"/>
          <w:sz w:val="24"/>
          <w:szCs w:val="24"/>
        </w:rPr>
      </w:pPr>
      <w:r w:rsidRPr="006D5C5A">
        <w:rPr>
          <w:rFonts w:ascii="Times New Roman" w:hAnsi="Times New Roman" w:cs="Times New Roman"/>
          <w:sz w:val="24"/>
          <w:szCs w:val="24"/>
        </w:rPr>
        <w:t>Knowledge of the salesforce admin concepts.</w:t>
      </w:r>
    </w:p>
    <w:p w14:paraId="1B6D09B6" w14:textId="77777777" w:rsidR="008C68F0" w:rsidRPr="006D5C5A" w:rsidRDefault="00000000">
      <w:pPr>
        <w:rPr>
          <w:rFonts w:ascii="Times New Roman" w:hAnsi="Times New Roman" w:cs="Times New Roman"/>
          <w:sz w:val="24"/>
          <w:szCs w:val="24"/>
        </w:rPr>
      </w:pPr>
      <w:r w:rsidRPr="006D5C5A">
        <w:rPr>
          <w:rFonts w:ascii="Times New Roman" w:hAnsi="Times New Roman" w:cs="Times New Roman"/>
          <w:sz w:val="24"/>
          <w:szCs w:val="24"/>
        </w:rPr>
        <w:t xml:space="preserve">Installed with 2 web browsers in the Machine </w:t>
      </w:r>
    </w:p>
    <w:p w14:paraId="411A40B1" w14:textId="77777777" w:rsidR="008C68F0" w:rsidRPr="006D5C5A" w:rsidRDefault="00000000">
      <w:pPr>
        <w:rPr>
          <w:rFonts w:ascii="Times New Roman" w:hAnsi="Times New Roman" w:cs="Times New Roman"/>
          <w:sz w:val="24"/>
          <w:szCs w:val="24"/>
        </w:rPr>
      </w:pPr>
      <w:r w:rsidRPr="006D5C5A">
        <w:rPr>
          <w:rFonts w:ascii="Times New Roman" w:hAnsi="Times New Roman" w:cs="Times New Roman"/>
          <w:sz w:val="24"/>
          <w:szCs w:val="24"/>
        </w:rPr>
        <w:t>Good internet connectivity.</w:t>
      </w:r>
    </w:p>
    <w:p w14:paraId="27309B45" w14:textId="77777777" w:rsidR="008C68F0" w:rsidRDefault="008C68F0"/>
    <w:p w14:paraId="0EC17F29" w14:textId="77777777" w:rsidR="008C68F0" w:rsidRDefault="008C68F0"/>
    <w:p w14:paraId="688D6C5F" w14:textId="07A3DC47" w:rsidR="008C68F0" w:rsidRPr="006D5C5A" w:rsidRDefault="008C68F0"/>
    <w:p w14:paraId="14836430" w14:textId="77777777" w:rsidR="008C68F0" w:rsidRPr="006D5C5A" w:rsidRDefault="00000000">
      <w:pPr>
        <w:pStyle w:val="Subtitle"/>
        <w:widowControl w:val="0"/>
        <w:spacing w:before="330" w:line="240" w:lineRule="auto"/>
        <w:ind w:left="2"/>
        <w:rPr>
          <w:rFonts w:ascii="Times New Roman" w:eastAsia="Times New Roman" w:hAnsi="Times New Roman" w:cs="Times New Roman"/>
          <w:b/>
          <w:color w:val="000000"/>
          <w:sz w:val="28"/>
          <w:szCs w:val="28"/>
        </w:rPr>
      </w:pPr>
      <w:bookmarkStart w:id="5" w:name="_heading=h.3dy6vkm" w:colFirst="0" w:colLast="0"/>
      <w:bookmarkEnd w:id="5"/>
      <w:r w:rsidRPr="006D5C5A">
        <w:rPr>
          <w:rFonts w:ascii="Times New Roman" w:eastAsia="Times New Roman" w:hAnsi="Times New Roman" w:cs="Times New Roman"/>
          <w:b/>
          <w:color w:val="000000"/>
          <w:sz w:val="28"/>
          <w:szCs w:val="28"/>
        </w:rPr>
        <w:t xml:space="preserve">What you'll learn </w:t>
      </w:r>
    </w:p>
    <w:p w14:paraId="0FA73997" w14:textId="77777777" w:rsidR="008C68F0" w:rsidRDefault="00000000">
      <w:pPr>
        <w:widowControl w:val="0"/>
        <w:numPr>
          <w:ilvl w:val="0"/>
          <w:numId w:val="1"/>
        </w:numPr>
        <w:spacing w:before="37"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Real Time Salesforce Project </w:t>
      </w:r>
    </w:p>
    <w:p w14:paraId="1D591985" w14:textId="77777777" w:rsidR="008C68F0" w:rsidRDefault="00000000">
      <w:pPr>
        <w:widowControl w:val="0"/>
        <w:numPr>
          <w:ilvl w:val="0"/>
          <w:numId w:val="1"/>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Object &amp; Relationship in Salesforce</w:t>
      </w:r>
    </w:p>
    <w:p w14:paraId="7E34B79D" w14:textId="77777777" w:rsidR="008C68F0" w:rsidRDefault="00000000">
      <w:pPr>
        <w:widowControl w:val="0"/>
        <w:numPr>
          <w:ilvl w:val="0"/>
          <w:numId w:val="1"/>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Formula fields and Validation rules.</w:t>
      </w:r>
    </w:p>
    <w:p w14:paraId="4774F9FF" w14:textId="77777777" w:rsidR="008C68F0" w:rsidRDefault="00000000">
      <w:pPr>
        <w:widowControl w:val="0"/>
        <w:numPr>
          <w:ilvl w:val="0"/>
          <w:numId w:val="1"/>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Cross object formula fields.</w:t>
      </w:r>
    </w:p>
    <w:p w14:paraId="6DA77E21" w14:textId="77777777" w:rsidR="008C68F0" w:rsidRDefault="00000000">
      <w:pPr>
        <w:widowControl w:val="0"/>
        <w:numPr>
          <w:ilvl w:val="0"/>
          <w:numId w:val="1"/>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Page layouts.</w:t>
      </w:r>
    </w:p>
    <w:p w14:paraId="4D9EB7AA" w14:textId="77777777" w:rsidR="008C68F0" w:rsidRDefault="00000000">
      <w:pPr>
        <w:widowControl w:val="0"/>
        <w:numPr>
          <w:ilvl w:val="0"/>
          <w:numId w:val="1"/>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Rollup summary fields.</w:t>
      </w:r>
    </w:p>
    <w:p w14:paraId="5CF8E260" w14:textId="77777777" w:rsidR="008C68F0" w:rsidRDefault="00000000">
      <w:pPr>
        <w:widowControl w:val="0"/>
        <w:numPr>
          <w:ilvl w:val="0"/>
          <w:numId w:val="1"/>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Reports and dashboards </w:t>
      </w:r>
    </w:p>
    <w:p w14:paraId="5311731C" w14:textId="77777777" w:rsidR="008C68F0" w:rsidRDefault="008C68F0">
      <w:pPr>
        <w:widowControl w:val="0"/>
        <w:spacing w:before="37" w:line="240" w:lineRule="auto"/>
        <w:rPr>
          <w:rFonts w:ascii="Times New Roman" w:eastAsia="Times New Roman" w:hAnsi="Times New Roman" w:cs="Times New Roman"/>
          <w:sz w:val="24"/>
          <w:szCs w:val="24"/>
        </w:rPr>
      </w:pPr>
    </w:p>
    <w:p w14:paraId="5F79EB23" w14:textId="77777777" w:rsidR="008C68F0" w:rsidRDefault="008C68F0">
      <w:pPr>
        <w:widowControl w:val="0"/>
        <w:spacing w:before="37" w:line="240" w:lineRule="auto"/>
        <w:rPr>
          <w:rFonts w:ascii="Times New Roman" w:eastAsia="Times New Roman" w:hAnsi="Times New Roman" w:cs="Times New Roman"/>
          <w:sz w:val="24"/>
          <w:szCs w:val="24"/>
        </w:rPr>
      </w:pPr>
    </w:p>
    <w:p w14:paraId="633E821E" w14:textId="77777777" w:rsidR="008C68F0" w:rsidRDefault="008C68F0">
      <w:pPr>
        <w:widowControl w:val="0"/>
        <w:spacing w:before="37" w:line="240" w:lineRule="auto"/>
        <w:rPr>
          <w:rFonts w:ascii="Times New Roman" w:eastAsia="Times New Roman" w:hAnsi="Times New Roman" w:cs="Times New Roman"/>
          <w:sz w:val="24"/>
          <w:szCs w:val="24"/>
        </w:rPr>
      </w:pPr>
    </w:p>
    <w:p w14:paraId="7012A205" w14:textId="77777777" w:rsidR="008C68F0" w:rsidRDefault="008C68F0">
      <w:pPr>
        <w:widowControl w:val="0"/>
        <w:spacing w:before="37" w:line="240" w:lineRule="auto"/>
        <w:rPr>
          <w:rFonts w:ascii="Times New Roman" w:eastAsia="Times New Roman" w:hAnsi="Times New Roman" w:cs="Times New Roman"/>
          <w:sz w:val="24"/>
          <w:szCs w:val="24"/>
        </w:rPr>
      </w:pPr>
    </w:p>
    <w:p w14:paraId="15DE93F4" w14:textId="77777777" w:rsidR="008C68F0" w:rsidRDefault="008C68F0">
      <w:pPr>
        <w:widowControl w:val="0"/>
        <w:spacing w:before="37" w:line="240" w:lineRule="auto"/>
        <w:rPr>
          <w:rFonts w:ascii="Times New Roman" w:eastAsia="Times New Roman" w:hAnsi="Times New Roman" w:cs="Times New Roman"/>
          <w:sz w:val="24"/>
          <w:szCs w:val="24"/>
        </w:rPr>
      </w:pPr>
    </w:p>
    <w:p w14:paraId="16DEAE1E" w14:textId="77777777" w:rsidR="008C68F0" w:rsidRDefault="00000000">
      <w:pPr>
        <w:pStyle w:val="Subtitle"/>
        <w:rPr>
          <w:rFonts w:ascii="Times New Roman" w:eastAsia="Times New Roman" w:hAnsi="Times New Roman" w:cs="Times New Roman"/>
          <w:sz w:val="24"/>
          <w:szCs w:val="24"/>
        </w:rPr>
      </w:pPr>
      <w:bookmarkStart w:id="6" w:name="_heading=h.1t3h5sf" w:colFirst="0" w:colLast="0"/>
      <w:bookmarkEnd w:id="6"/>
      <w:r>
        <w:rPr>
          <w:rFonts w:ascii="Times New Roman" w:eastAsia="Times New Roman" w:hAnsi="Times New Roman" w:cs="Times New Roman"/>
          <w:b/>
          <w:color w:val="000000"/>
          <w:sz w:val="28"/>
          <w:szCs w:val="28"/>
        </w:rPr>
        <w:lastRenderedPageBreak/>
        <w:t>Milestones and Activities:</w:t>
      </w:r>
    </w:p>
    <w:p w14:paraId="77CA6A65" w14:textId="77777777" w:rsidR="008C68F0" w:rsidRDefault="00000000">
      <w:pPr>
        <w:pStyle w:val="Heading1"/>
        <w:widowControl w:val="0"/>
        <w:spacing w:before="398" w:line="240" w:lineRule="auto"/>
        <w:ind w:left="6"/>
      </w:pPr>
      <w:bookmarkStart w:id="7" w:name="_heading=h.4d34og8" w:colFirst="0" w:colLast="0"/>
      <w:bookmarkEnd w:id="7"/>
      <w:r>
        <w:rPr>
          <w:rFonts w:ascii="Times New Roman" w:eastAsia="Times New Roman" w:hAnsi="Times New Roman" w:cs="Times New Roman"/>
          <w:b/>
          <w:sz w:val="28"/>
          <w:szCs w:val="28"/>
          <w:u w:val="single"/>
        </w:rPr>
        <w:t>Milestone 1</w:t>
      </w:r>
      <w:r>
        <w:rPr>
          <w:rFonts w:ascii="Times New Roman" w:eastAsia="Times New Roman" w:hAnsi="Times New Roman" w:cs="Times New Roman"/>
          <w:b/>
          <w:sz w:val="28"/>
          <w:szCs w:val="28"/>
          <w:highlight w:val="white"/>
          <w:u w:val="single"/>
        </w:rPr>
        <w:t>-</w:t>
      </w:r>
      <w:proofErr w:type="gramStart"/>
      <w:r>
        <w:rPr>
          <w:rFonts w:ascii="Times New Roman" w:eastAsia="Times New Roman" w:hAnsi="Times New Roman" w:cs="Times New Roman"/>
          <w:b/>
          <w:sz w:val="28"/>
          <w:szCs w:val="28"/>
          <w:u w:val="single"/>
        </w:rPr>
        <w:t>Salesforce</w:t>
      </w:r>
      <w:r>
        <w:rPr>
          <w:rFonts w:ascii="Times New Roman" w:eastAsia="Times New Roman" w:hAnsi="Times New Roman" w:cs="Times New Roman"/>
          <w:b/>
          <w:sz w:val="28"/>
          <w:szCs w:val="28"/>
        </w:rPr>
        <w:t xml:space="preserve"> :</w:t>
      </w:r>
      <w:proofErr w:type="gramEnd"/>
    </w:p>
    <w:p w14:paraId="2B60990E" w14:textId="77777777" w:rsidR="008C68F0" w:rsidRPr="00655241" w:rsidRDefault="00000000">
      <w:pPr>
        <w:widowControl w:val="0"/>
        <w:spacing w:before="462" w:line="240" w:lineRule="auto"/>
        <w:rPr>
          <w:b/>
          <w:bCs/>
        </w:rPr>
      </w:pPr>
      <w:r w:rsidRPr="00655241">
        <w:rPr>
          <w:rFonts w:ascii="Times New Roman" w:eastAsia="Times New Roman" w:hAnsi="Times New Roman" w:cs="Times New Roman"/>
          <w:b/>
          <w:bCs/>
          <w:sz w:val="28"/>
          <w:szCs w:val="28"/>
        </w:rPr>
        <w:t>Introduction</w:t>
      </w:r>
      <w:r w:rsidRPr="00655241">
        <w:rPr>
          <w:b/>
          <w:bCs/>
        </w:rPr>
        <w:t>:</w:t>
      </w:r>
      <w:r w:rsidRPr="00655241">
        <w:rPr>
          <w:b/>
          <w:bCs/>
        </w:rPr>
        <w:br/>
      </w:r>
    </w:p>
    <w:p w14:paraId="33DC8B5F" w14:textId="77777777" w:rsidR="008C68F0" w:rsidRDefault="00000000">
      <w:pPr>
        <w:widowControl w:val="0"/>
        <w:spacing w:before="46" w:line="264" w:lineRule="auto"/>
        <w:ind w:left="7" w:right="220"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Are you new to Salesforce? Not sure exactly what it is, or how to use it? Don’t know where you should start on your learning journey? If you’ve answered yes to any of these questions, then you’re in the right place. This module is for you. </w:t>
      </w:r>
    </w:p>
    <w:p w14:paraId="2EDB9AD2" w14:textId="77777777" w:rsidR="008C68F0" w:rsidRDefault="00000000">
      <w:pPr>
        <w:widowControl w:val="0"/>
        <w:spacing w:before="12" w:line="264" w:lineRule="auto"/>
        <w:ind w:right="229"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Welcome to Salesforce! Salesforce is game-changing technology, with a host of productivity-boosting features, that will help you sell smarter and faster. As you work toward your badge for this module, we’ll take you through these features and answer the question, “What is Salesforce, anyway?”.</w:t>
      </w:r>
    </w:p>
    <w:p w14:paraId="39CF45ED" w14:textId="77777777" w:rsidR="008C68F0" w:rsidRDefault="008C68F0">
      <w:pPr>
        <w:widowControl w:val="0"/>
        <w:spacing w:before="12" w:line="264" w:lineRule="auto"/>
        <w:ind w:right="229" w:firstLine="3"/>
        <w:rPr>
          <w:rFonts w:ascii="Times New Roman" w:eastAsia="Times New Roman" w:hAnsi="Times New Roman" w:cs="Times New Roman"/>
          <w:sz w:val="24"/>
          <w:szCs w:val="24"/>
        </w:rPr>
      </w:pPr>
    </w:p>
    <w:p w14:paraId="5FBA748E" w14:textId="77777777" w:rsidR="008C68F0" w:rsidRDefault="00000000">
      <w:pPr>
        <w:widowControl w:val="0"/>
        <w:spacing w:before="12" w:line="240"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Salesforce? </w:t>
      </w:r>
    </w:p>
    <w:p w14:paraId="0F16552A" w14:textId="77777777" w:rsidR="008C68F0" w:rsidRDefault="008C68F0"/>
    <w:p w14:paraId="66CDDD1C" w14:textId="77777777" w:rsidR="008C68F0" w:rsidRDefault="00000000">
      <w:pPr>
        <w:widowControl w:val="0"/>
        <w:spacing w:before="37" w:line="264" w:lineRule="auto"/>
        <w:ind w:left="9" w:right="250" w:firstLine="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Salesforce is your customer success platform, designed to help you sell, service, market, analyze, and connect with your customers. </w:t>
      </w:r>
    </w:p>
    <w:p w14:paraId="02A86580" w14:textId="77777777" w:rsidR="008C68F0" w:rsidRDefault="00000000">
      <w:pPr>
        <w:widowControl w:val="0"/>
        <w:spacing w:before="12" w:line="264" w:lineRule="auto"/>
        <w:ind w:left="1" w:right="223" w:firstLine="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Salesforce has everything you need to run your business from anywhere. Using standard products and features, you can manage relationships with prospects and customers, collaborate and engage with employees and partners, and store your data securely in the cloud. </w:t>
      </w:r>
    </w:p>
    <w:p w14:paraId="114A8950" w14:textId="77777777" w:rsidR="008C68F0" w:rsidRDefault="00000000">
      <w:pPr>
        <w:widowControl w:val="0"/>
        <w:spacing w:before="12" w:line="264" w:lineRule="auto"/>
        <w:ind w:right="222" w:firstLine="15"/>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what does that really mean? Well, before Salesforce, your contacts, emails, follow-up tasks, and prospective deals might have been organized something like this: </w:t>
      </w:r>
    </w:p>
    <w:p w14:paraId="7382832D" w14:textId="77777777" w:rsidR="008C68F0" w:rsidRDefault="00000000">
      <w:pPr>
        <w:widowControl w:val="0"/>
        <w:spacing w:before="12" w:line="240" w:lineRule="auto"/>
        <w:ind w:left="1"/>
        <w:rPr>
          <w:rFonts w:ascii="Times New Roman" w:eastAsia="Times New Roman" w:hAnsi="Times New Roman" w:cs="Times New Roman"/>
          <w:color w:val="1155CC"/>
          <w:sz w:val="24"/>
          <w:szCs w:val="24"/>
          <w:u w:val="single"/>
        </w:rPr>
      </w:pPr>
      <w:hyperlink r:id="rId10">
        <w:r>
          <w:rPr>
            <w:rFonts w:ascii="Times New Roman" w:eastAsia="Times New Roman" w:hAnsi="Times New Roman" w:cs="Times New Roman"/>
            <w:color w:val="1155CC"/>
            <w:sz w:val="24"/>
            <w:szCs w:val="24"/>
            <w:u w:val="single"/>
          </w:rPr>
          <w:t>https://youtu.be/r9EX3lGde5k</w:t>
        </w:r>
      </w:hyperlink>
    </w:p>
    <w:p w14:paraId="70EF4045" w14:textId="77777777" w:rsidR="008C68F0" w:rsidRDefault="00000000">
      <w:pPr>
        <w:pStyle w:val="Heading2"/>
        <w:widowControl w:val="0"/>
        <w:spacing w:before="1913" w:line="226" w:lineRule="auto"/>
        <w:ind w:right="540"/>
        <w:rPr>
          <w:rFonts w:ascii="Times New Roman" w:eastAsia="Times New Roman" w:hAnsi="Times New Roman" w:cs="Times New Roman"/>
          <w:b/>
          <w:sz w:val="24"/>
          <w:szCs w:val="24"/>
        </w:rPr>
      </w:pPr>
      <w:bookmarkStart w:id="8" w:name="_heading=h.2s8eyo1" w:colFirst="0" w:colLast="0"/>
      <w:bookmarkEnd w:id="8"/>
      <w:r>
        <w:rPr>
          <w:rFonts w:ascii="Times New Roman" w:eastAsia="Times New Roman" w:hAnsi="Times New Roman" w:cs="Times New Roman"/>
          <w:b/>
          <w:sz w:val="24"/>
          <w:szCs w:val="24"/>
        </w:rPr>
        <w:t>Activity 1</w:t>
      </w:r>
      <w:r>
        <w:rPr>
          <w:rFonts w:ascii="Times New Roman" w:eastAsia="Times New Roman" w:hAnsi="Times New Roman" w:cs="Times New Roman"/>
          <w:b/>
          <w:sz w:val="24"/>
          <w:szCs w:val="24"/>
          <w:highlight w:val="white"/>
        </w:rPr>
        <w:t>:</w:t>
      </w:r>
      <w:r>
        <w:rPr>
          <w:rFonts w:ascii="Times New Roman" w:eastAsia="Times New Roman" w:hAnsi="Times New Roman" w:cs="Times New Roman"/>
          <w:b/>
          <w:sz w:val="24"/>
          <w:szCs w:val="24"/>
        </w:rPr>
        <w:t xml:space="preserve"> Creating Developer Account:</w:t>
      </w:r>
    </w:p>
    <w:p w14:paraId="258178B3" w14:textId="77777777" w:rsidR="008C68F0" w:rsidRDefault="00000000">
      <w:pPr>
        <w:widowControl w:val="0"/>
        <w:spacing w:before="37" w:line="240" w:lineRule="auto"/>
        <w:ind w:left="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Creating a developer org in salesforce. </w:t>
      </w:r>
    </w:p>
    <w:p w14:paraId="73003893" w14:textId="77777777" w:rsidR="008C68F0" w:rsidRDefault="00000000">
      <w:pPr>
        <w:widowControl w:val="0"/>
        <w:numPr>
          <w:ilvl w:val="0"/>
          <w:numId w:val="56"/>
        </w:numPr>
        <w:spacing w:before="37"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 to </w:t>
      </w:r>
      <w:hyperlink r:id="rId11">
        <w:r>
          <w:rPr>
            <w:rFonts w:ascii="Times New Roman" w:eastAsia="Times New Roman" w:hAnsi="Times New Roman" w:cs="Times New Roman"/>
            <w:color w:val="1155CC"/>
            <w:sz w:val="24"/>
            <w:szCs w:val="24"/>
            <w:u w:val="single"/>
          </w:rPr>
          <w:t>https://developer.salesforce.com/signup</w:t>
        </w:r>
      </w:hyperlink>
    </w:p>
    <w:p w14:paraId="6A875F87" w14:textId="77777777" w:rsidR="008C68F0" w:rsidRDefault="00000000">
      <w:pPr>
        <w:widowControl w:val="0"/>
        <w:numPr>
          <w:ilvl w:val="0"/>
          <w:numId w:val="56"/>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the sign up form, enter the following </w:t>
      </w:r>
      <w:proofErr w:type="gramStart"/>
      <w:r>
        <w:rPr>
          <w:rFonts w:ascii="Times New Roman" w:eastAsia="Times New Roman" w:hAnsi="Times New Roman" w:cs="Times New Roman"/>
          <w:sz w:val="24"/>
          <w:szCs w:val="24"/>
        </w:rPr>
        <w:t>details :</w:t>
      </w:r>
      <w:proofErr w:type="gramEnd"/>
      <w:r>
        <w:rPr>
          <w:rFonts w:ascii="Times New Roman" w:eastAsia="Times New Roman" w:hAnsi="Times New Roman" w:cs="Times New Roman"/>
          <w:sz w:val="24"/>
          <w:szCs w:val="24"/>
        </w:rPr>
        <w:t xml:space="preserve"> </w:t>
      </w:r>
    </w:p>
    <w:p w14:paraId="6668AF42" w14:textId="77777777" w:rsidR="008C68F0" w:rsidRDefault="00000000">
      <w:pPr>
        <w:widowControl w:val="0"/>
        <w:spacing w:before="37" w:line="240" w:lineRule="auto"/>
        <w:ind w:left="425"/>
        <w:rPr>
          <w:rFonts w:ascii="Times New Roman" w:eastAsia="Times New Roman" w:hAnsi="Times New Roman" w:cs="Times New Roman"/>
          <w:sz w:val="24"/>
          <w:szCs w:val="24"/>
        </w:rPr>
      </w:pPr>
      <w:hyperlink r:id="rId12">
        <w:r>
          <w:rPr>
            <w:rFonts w:ascii="Times New Roman" w:eastAsia="Times New Roman" w:hAnsi="Times New Roman" w:cs="Times New Roman"/>
            <w:noProof/>
            <w:color w:val="1155CC"/>
            <w:sz w:val="24"/>
            <w:szCs w:val="24"/>
            <w:u w:val="single"/>
          </w:rPr>
          <w:drawing>
            <wp:inline distT="114300" distB="114300" distL="114300" distR="114300" wp14:anchorId="41C0DF8D" wp14:editId="1F4D0076">
              <wp:extent cx="4510088" cy="2314978"/>
              <wp:effectExtent l="0" t="0" r="0" b="0"/>
              <wp:docPr id="14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
                      <a:srcRect/>
                      <a:stretch>
                        <a:fillRect/>
                      </a:stretch>
                    </pic:blipFill>
                    <pic:spPr>
                      <a:xfrm>
                        <a:off x="0" y="0"/>
                        <a:ext cx="4510088" cy="2314978"/>
                      </a:xfrm>
                      <a:prstGeom prst="rect">
                        <a:avLst/>
                      </a:prstGeom>
                      <a:ln/>
                    </pic:spPr>
                  </pic:pic>
                </a:graphicData>
              </a:graphic>
            </wp:inline>
          </w:drawing>
        </w:r>
      </w:hyperlink>
    </w:p>
    <w:p w14:paraId="5918626C" w14:textId="77777777" w:rsidR="008C68F0" w:rsidRDefault="00000000">
      <w:pPr>
        <w:widowControl w:val="0"/>
        <w:numPr>
          <w:ilvl w:val="0"/>
          <w:numId w:val="2"/>
        </w:numPr>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name &amp; Last name </w:t>
      </w:r>
    </w:p>
    <w:p w14:paraId="1784B535" w14:textId="77777777" w:rsidR="008C68F0" w:rsidRDefault="00000000">
      <w:pPr>
        <w:widowControl w:val="0"/>
        <w:numPr>
          <w:ilvl w:val="0"/>
          <w:numId w:val="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Email </w:t>
      </w:r>
    </w:p>
    <w:p w14:paraId="59288247" w14:textId="77777777" w:rsidR="008C68F0" w:rsidRDefault="00000000">
      <w:pPr>
        <w:widowControl w:val="0"/>
        <w:numPr>
          <w:ilvl w:val="0"/>
          <w:numId w:val="2"/>
        </w:num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Role :</w:t>
      </w:r>
      <w:proofErr w:type="gramEnd"/>
      <w:r>
        <w:rPr>
          <w:rFonts w:ascii="Times New Roman" w:eastAsia="Times New Roman" w:hAnsi="Times New Roman" w:cs="Times New Roman"/>
          <w:sz w:val="24"/>
          <w:szCs w:val="24"/>
        </w:rPr>
        <w:t xml:space="preserve"> Developer </w:t>
      </w:r>
    </w:p>
    <w:p w14:paraId="021AB756" w14:textId="77777777" w:rsidR="008C68F0" w:rsidRDefault="00000000">
      <w:pPr>
        <w:widowControl w:val="0"/>
        <w:numPr>
          <w:ilvl w:val="0"/>
          <w:numId w:val="2"/>
        </w:num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Company :</w:t>
      </w:r>
      <w:proofErr w:type="gramEnd"/>
      <w:r>
        <w:rPr>
          <w:rFonts w:ascii="Times New Roman" w:eastAsia="Times New Roman" w:hAnsi="Times New Roman" w:cs="Times New Roman"/>
          <w:sz w:val="24"/>
          <w:szCs w:val="24"/>
        </w:rPr>
        <w:t xml:space="preserve"> College Name </w:t>
      </w:r>
    </w:p>
    <w:p w14:paraId="55F8140A" w14:textId="77777777" w:rsidR="008C68F0" w:rsidRDefault="00000000">
      <w:pPr>
        <w:widowControl w:val="0"/>
        <w:numPr>
          <w:ilvl w:val="0"/>
          <w:numId w:val="2"/>
        </w:num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County :</w:t>
      </w:r>
      <w:proofErr w:type="gramEnd"/>
      <w:r>
        <w:rPr>
          <w:rFonts w:ascii="Times New Roman" w:eastAsia="Times New Roman" w:hAnsi="Times New Roman" w:cs="Times New Roman"/>
          <w:sz w:val="24"/>
          <w:szCs w:val="24"/>
        </w:rPr>
        <w:t xml:space="preserve"> India </w:t>
      </w:r>
    </w:p>
    <w:p w14:paraId="2925AD83" w14:textId="77777777" w:rsidR="008C68F0" w:rsidRDefault="00000000">
      <w:pPr>
        <w:widowControl w:val="0"/>
        <w:numPr>
          <w:ilvl w:val="0"/>
          <w:numId w:val="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Postal </w:t>
      </w:r>
      <w:proofErr w:type="gramStart"/>
      <w:r>
        <w:rPr>
          <w:rFonts w:ascii="Times New Roman" w:eastAsia="Times New Roman" w:hAnsi="Times New Roman" w:cs="Times New Roman"/>
          <w:sz w:val="24"/>
          <w:szCs w:val="24"/>
        </w:rPr>
        <w:t>Code :</w:t>
      </w:r>
      <w:proofErr w:type="gramEnd"/>
      <w:r>
        <w:rPr>
          <w:rFonts w:ascii="Times New Roman" w:eastAsia="Times New Roman" w:hAnsi="Times New Roman" w:cs="Times New Roman"/>
          <w:sz w:val="24"/>
          <w:szCs w:val="24"/>
        </w:rPr>
        <w:t xml:space="preserve"> pin code </w:t>
      </w:r>
    </w:p>
    <w:p w14:paraId="257E37F5" w14:textId="77777777" w:rsidR="008C68F0" w:rsidRDefault="00000000">
      <w:pPr>
        <w:widowControl w:val="0"/>
        <w:numPr>
          <w:ilvl w:val="0"/>
          <w:numId w:val="2"/>
        </w:num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Username :</w:t>
      </w:r>
      <w:proofErr w:type="gramEnd"/>
      <w:r>
        <w:rPr>
          <w:rFonts w:ascii="Times New Roman" w:eastAsia="Times New Roman" w:hAnsi="Times New Roman" w:cs="Times New Roman"/>
          <w:sz w:val="24"/>
          <w:szCs w:val="24"/>
        </w:rPr>
        <w:t xml:space="preserve"> should be a combination of your name and company</w:t>
      </w:r>
    </w:p>
    <w:p w14:paraId="763582C6" w14:textId="77777777" w:rsidR="008C68F0" w:rsidRDefault="00000000">
      <w:pPr>
        <w:widowControl w:val="0"/>
        <w:spacing w:before="37" w:line="240" w:lineRule="auto"/>
        <w:ind w:left="7"/>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This need not be an actual email id, you can give anything in the </w:t>
      </w:r>
      <w:proofErr w:type="gramStart"/>
      <w:r>
        <w:rPr>
          <w:rFonts w:ascii="Times New Roman" w:eastAsia="Times New Roman" w:hAnsi="Times New Roman" w:cs="Times New Roman"/>
          <w:sz w:val="24"/>
          <w:szCs w:val="24"/>
        </w:rPr>
        <w:t>format :</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u w:val="single"/>
        </w:rPr>
        <w:t>username@organization.com</w:t>
      </w:r>
      <w:r>
        <w:rPr>
          <w:rFonts w:ascii="Times New Roman" w:eastAsia="Times New Roman" w:hAnsi="Times New Roman" w:cs="Times New Roman"/>
          <w:color w:val="1155CC"/>
          <w:sz w:val="24"/>
          <w:szCs w:val="24"/>
        </w:rPr>
        <w:t xml:space="preserve"> </w:t>
      </w:r>
    </w:p>
    <w:p w14:paraId="7DE6DEC9" w14:textId="77777777" w:rsidR="008C68F0" w:rsidRDefault="00000000">
      <w:pPr>
        <w:widowControl w:val="0"/>
        <w:spacing w:before="37" w:line="240" w:lineRule="auto"/>
        <w:ind w:left="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sign me up after filling these. </w:t>
      </w:r>
    </w:p>
    <w:p w14:paraId="1CFDC4C6" w14:textId="77777777" w:rsidR="008C68F0" w:rsidRDefault="008C68F0">
      <w:pPr>
        <w:widowControl w:val="0"/>
        <w:spacing w:before="37" w:line="240" w:lineRule="auto"/>
        <w:ind w:left="9"/>
        <w:rPr>
          <w:rFonts w:ascii="Times New Roman" w:eastAsia="Times New Roman" w:hAnsi="Times New Roman" w:cs="Times New Roman"/>
          <w:sz w:val="24"/>
          <w:szCs w:val="24"/>
        </w:rPr>
      </w:pPr>
    </w:p>
    <w:p w14:paraId="4E72AE3B" w14:textId="77777777" w:rsidR="008C68F0" w:rsidRDefault="008C68F0"/>
    <w:p w14:paraId="2092E028" w14:textId="77777777" w:rsidR="008C68F0" w:rsidRDefault="008C68F0"/>
    <w:p w14:paraId="3DAE2663" w14:textId="77777777" w:rsidR="008C68F0" w:rsidRDefault="008C68F0"/>
    <w:p w14:paraId="5D038538" w14:textId="77777777" w:rsidR="008C68F0" w:rsidRDefault="008C68F0"/>
    <w:p w14:paraId="6B1AACB4" w14:textId="77777777" w:rsidR="008C68F0" w:rsidRDefault="008C68F0"/>
    <w:p w14:paraId="79605CCA" w14:textId="77777777" w:rsidR="008C68F0" w:rsidRPr="00655241" w:rsidRDefault="00000000">
      <w:pPr>
        <w:pStyle w:val="Heading2"/>
        <w:widowControl w:val="0"/>
        <w:spacing w:before="37" w:line="240" w:lineRule="auto"/>
        <w:ind w:left="9"/>
        <w:rPr>
          <w:rFonts w:ascii="Times New Roman" w:hAnsi="Times New Roman" w:cs="Times New Roman"/>
          <w:b/>
          <w:sz w:val="24"/>
          <w:szCs w:val="24"/>
        </w:rPr>
      </w:pPr>
      <w:bookmarkStart w:id="9" w:name="_heading=h.17dp8vu" w:colFirst="0" w:colLast="0"/>
      <w:bookmarkEnd w:id="9"/>
      <w:r w:rsidRPr="00655241">
        <w:rPr>
          <w:rFonts w:ascii="Times New Roman" w:hAnsi="Times New Roman" w:cs="Times New Roman"/>
          <w:b/>
          <w:sz w:val="24"/>
          <w:szCs w:val="24"/>
        </w:rPr>
        <w:t>Activity 2</w:t>
      </w:r>
      <w:r w:rsidRPr="00655241">
        <w:rPr>
          <w:rFonts w:ascii="Times New Roman" w:hAnsi="Times New Roman" w:cs="Times New Roman"/>
          <w:b/>
          <w:sz w:val="24"/>
          <w:szCs w:val="24"/>
          <w:highlight w:val="white"/>
        </w:rPr>
        <w:t>:</w:t>
      </w:r>
      <w:r w:rsidRPr="00655241">
        <w:rPr>
          <w:rFonts w:ascii="Times New Roman" w:hAnsi="Times New Roman" w:cs="Times New Roman"/>
          <w:b/>
          <w:sz w:val="24"/>
          <w:szCs w:val="24"/>
        </w:rPr>
        <w:t xml:space="preserve"> Account Activation:</w:t>
      </w:r>
    </w:p>
    <w:p w14:paraId="00D4A4B4" w14:textId="77777777" w:rsidR="008C68F0" w:rsidRPr="00655241" w:rsidRDefault="008C68F0">
      <w:pPr>
        <w:rPr>
          <w:rFonts w:ascii="Times New Roman" w:hAnsi="Times New Roman" w:cs="Times New Roman"/>
        </w:rPr>
      </w:pPr>
    </w:p>
    <w:p w14:paraId="78BF2F7B" w14:textId="77777777" w:rsidR="008C68F0" w:rsidRPr="00655241" w:rsidRDefault="00000000">
      <w:pPr>
        <w:widowControl w:val="0"/>
        <w:numPr>
          <w:ilvl w:val="0"/>
          <w:numId w:val="52"/>
        </w:numPr>
        <w:spacing w:before="37" w:line="240" w:lineRule="auto"/>
        <w:ind w:left="425"/>
        <w:rPr>
          <w:rFonts w:ascii="Times New Roman" w:eastAsia="Times New Roman" w:hAnsi="Times New Roman" w:cs="Times New Roman"/>
          <w:sz w:val="24"/>
          <w:szCs w:val="24"/>
        </w:rPr>
      </w:pPr>
      <w:r w:rsidRPr="00655241">
        <w:rPr>
          <w:rFonts w:ascii="Times New Roman" w:eastAsia="Times New Roman" w:hAnsi="Times New Roman" w:cs="Times New Roman"/>
          <w:sz w:val="24"/>
          <w:szCs w:val="24"/>
        </w:rPr>
        <w:t>Go to the inbox of the email that you used while signing up. Click on the verify account to activate your account. The email may take 5-10mins.</w:t>
      </w:r>
    </w:p>
    <w:p w14:paraId="598D7453" w14:textId="77777777" w:rsidR="008C68F0" w:rsidRDefault="008C68F0">
      <w:pPr>
        <w:widowControl w:val="0"/>
        <w:spacing w:before="37" w:line="240" w:lineRule="auto"/>
        <w:rPr>
          <w:rFonts w:ascii="Times New Roman" w:eastAsia="Times New Roman" w:hAnsi="Times New Roman" w:cs="Times New Roman"/>
          <w:sz w:val="24"/>
          <w:szCs w:val="24"/>
        </w:rPr>
      </w:pPr>
    </w:p>
    <w:p w14:paraId="22B47616" w14:textId="77777777" w:rsidR="008C68F0" w:rsidRDefault="008C68F0">
      <w:pPr>
        <w:widowControl w:val="0"/>
        <w:spacing w:before="37" w:line="240" w:lineRule="auto"/>
        <w:rPr>
          <w:rFonts w:ascii="Times New Roman" w:eastAsia="Times New Roman" w:hAnsi="Times New Roman" w:cs="Times New Roman"/>
          <w:sz w:val="24"/>
          <w:szCs w:val="24"/>
        </w:rPr>
      </w:pPr>
    </w:p>
    <w:p w14:paraId="0022ECFB" w14:textId="77777777" w:rsidR="008C68F0" w:rsidRDefault="008C68F0">
      <w:pPr>
        <w:widowControl w:val="0"/>
        <w:spacing w:before="37" w:line="240" w:lineRule="auto"/>
        <w:rPr>
          <w:rFonts w:ascii="Times New Roman" w:eastAsia="Times New Roman" w:hAnsi="Times New Roman" w:cs="Times New Roman"/>
          <w:sz w:val="24"/>
          <w:szCs w:val="24"/>
        </w:rPr>
      </w:pPr>
    </w:p>
    <w:p w14:paraId="56EA1B7E" w14:textId="77777777" w:rsidR="008C68F0" w:rsidRDefault="00000000">
      <w:pPr>
        <w:widowControl w:val="0"/>
        <w:spacing w:before="37" w:line="240" w:lineRule="auto"/>
        <w:ind w:left="425" w:right="-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8177958" wp14:editId="679713EF">
            <wp:extent cx="4710113" cy="2261167"/>
            <wp:effectExtent l="0" t="0" r="0" b="0"/>
            <wp:docPr id="14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4"/>
                    <a:srcRect/>
                    <a:stretch>
                      <a:fillRect/>
                    </a:stretch>
                  </pic:blipFill>
                  <pic:spPr>
                    <a:xfrm>
                      <a:off x="0" y="0"/>
                      <a:ext cx="4710113" cy="2261167"/>
                    </a:xfrm>
                    <a:prstGeom prst="rect">
                      <a:avLst/>
                    </a:prstGeom>
                    <a:ln/>
                  </pic:spPr>
                </pic:pic>
              </a:graphicData>
            </a:graphic>
          </wp:inline>
        </w:drawing>
      </w:r>
    </w:p>
    <w:p w14:paraId="6E2DA775" w14:textId="77777777" w:rsidR="008C68F0" w:rsidRDefault="008C68F0">
      <w:pPr>
        <w:widowControl w:val="0"/>
        <w:spacing w:before="37" w:line="240" w:lineRule="auto"/>
        <w:ind w:left="425" w:right="-40"/>
        <w:rPr>
          <w:rFonts w:ascii="Times New Roman" w:eastAsia="Times New Roman" w:hAnsi="Times New Roman" w:cs="Times New Roman"/>
          <w:sz w:val="24"/>
          <w:szCs w:val="24"/>
        </w:rPr>
      </w:pPr>
    </w:p>
    <w:p w14:paraId="687E374D" w14:textId="77777777" w:rsidR="008C68F0" w:rsidRDefault="008C68F0">
      <w:pPr>
        <w:widowControl w:val="0"/>
        <w:spacing w:before="37" w:line="240" w:lineRule="auto"/>
        <w:ind w:left="425" w:right="-40"/>
        <w:rPr>
          <w:rFonts w:ascii="Times New Roman" w:eastAsia="Times New Roman" w:hAnsi="Times New Roman" w:cs="Times New Roman"/>
          <w:sz w:val="24"/>
          <w:szCs w:val="24"/>
        </w:rPr>
      </w:pPr>
    </w:p>
    <w:p w14:paraId="4D1C724B" w14:textId="77777777" w:rsidR="008C68F0" w:rsidRDefault="008C68F0">
      <w:pPr>
        <w:widowControl w:val="0"/>
        <w:spacing w:before="37" w:line="240" w:lineRule="auto"/>
        <w:ind w:left="425" w:right="-40"/>
        <w:rPr>
          <w:rFonts w:ascii="Times New Roman" w:eastAsia="Times New Roman" w:hAnsi="Times New Roman" w:cs="Times New Roman"/>
          <w:sz w:val="24"/>
          <w:szCs w:val="24"/>
        </w:rPr>
      </w:pPr>
    </w:p>
    <w:p w14:paraId="5759819C" w14:textId="77777777" w:rsidR="008C68F0" w:rsidRDefault="00000000">
      <w:pPr>
        <w:widowControl w:val="0"/>
        <w:numPr>
          <w:ilvl w:val="0"/>
          <w:numId w:val="52"/>
        </w:numPr>
        <w:spacing w:before="37"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Verify Account</w:t>
      </w:r>
    </w:p>
    <w:p w14:paraId="1FCE19C3" w14:textId="77777777" w:rsidR="008C68F0" w:rsidRDefault="00000000">
      <w:pPr>
        <w:widowControl w:val="0"/>
        <w:numPr>
          <w:ilvl w:val="0"/>
          <w:numId w:val="52"/>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Give a password and answer a security question and click on change password.</w:t>
      </w:r>
    </w:p>
    <w:p w14:paraId="40BF0A62" w14:textId="77777777" w:rsidR="008C68F0" w:rsidRDefault="00000000">
      <w:pPr>
        <w:widowControl w:val="0"/>
        <w:spacing w:before="37" w:line="240" w:lineRule="auto"/>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9E4B867" wp14:editId="46831591">
            <wp:extent cx="4805363" cy="3671872"/>
            <wp:effectExtent l="0" t="0" r="0" b="0"/>
            <wp:docPr id="14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
                    <a:srcRect/>
                    <a:stretch>
                      <a:fillRect/>
                    </a:stretch>
                  </pic:blipFill>
                  <pic:spPr>
                    <a:xfrm>
                      <a:off x="0" y="0"/>
                      <a:ext cx="4805363" cy="3671872"/>
                    </a:xfrm>
                    <a:prstGeom prst="rect">
                      <a:avLst/>
                    </a:prstGeom>
                    <a:ln/>
                  </pic:spPr>
                </pic:pic>
              </a:graphicData>
            </a:graphic>
          </wp:inline>
        </w:drawing>
      </w:r>
    </w:p>
    <w:p w14:paraId="7BFE2272" w14:textId="77777777" w:rsidR="008C68F0" w:rsidRDefault="008C68F0">
      <w:pPr>
        <w:widowControl w:val="0"/>
        <w:spacing w:before="37" w:line="240" w:lineRule="auto"/>
        <w:ind w:left="720"/>
        <w:rPr>
          <w:rFonts w:ascii="Times New Roman" w:eastAsia="Times New Roman" w:hAnsi="Times New Roman" w:cs="Times New Roman"/>
          <w:sz w:val="24"/>
          <w:szCs w:val="24"/>
        </w:rPr>
      </w:pPr>
    </w:p>
    <w:p w14:paraId="5F7C6F3D" w14:textId="77777777" w:rsidR="008C68F0" w:rsidRDefault="008C68F0">
      <w:pPr>
        <w:widowControl w:val="0"/>
        <w:spacing w:before="37" w:line="240" w:lineRule="auto"/>
        <w:ind w:left="720"/>
        <w:rPr>
          <w:rFonts w:ascii="Times New Roman" w:eastAsia="Times New Roman" w:hAnsi="Times New Roman" w:cs="Times New Roman"/>
          <w:sz w:val="24"/>
          <w:szCs w:val="24"/>
        </w:rPr>
      </w:pPr>
    </w:p>
    <w:p w14:paraId="43C472DE" w14:textId="77777777" w:rsidR="008C68F0" w:rsidRDefault="008C68F0">
      <w:pPr>
        <w:widowControl w:val="0"/>
        <w:spacing w:before="37" w:line="240" w:lineRule="auto"/>
        <w:ind w:left="720"/>
        <w:rPr>
          <w:rFonts w:ascii="Times New Roman" w:eastAsia="Times New Roman" w:hAnsi="Times New Roman" w:cs="Times New Roman"/>
          <w:sz w:val="24"/>
          <w:szCs w:val="24"/>
        </w:rPr>
      </w:pPr>
    </w:p>
    <w:p w14:paraId="62778437" w14:textId="77777777" w:rsidR="008C68F0" w:rsidRDefault="00000000">
      <w:pPr>
        <w:widowControl w:val="0"/>
        <w:numPr>
          <w:ilvl w:val="0"/>
          <w:numId w:val="52"/>
        </w:numPr>
        <w:spacing w:before="37"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Then you will redirect to your salesforce setup page.</w:t>
      </w:r>
    </w:p>
    <w:p w14:paraId="1E181C75" w14:textId="77777777" w:rsidR="008C68F0" w:rsidRDefault="00000000">
      <w:pPr>
        <w:widowControl w:val="0"/>
        <w:spacing w:before="37" w:line="240" w:lineRule="auto"/>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DDF46D3" wp14:editId="69ACDCC0">
            <wp:extent cx="4861321" cy="2333757"/>
            <wp:effectExtent l="0" t="0" r="0" b="0"/>
            <wp:docPr id="14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6"/>
                    <a:srcRect/>
                    <a:stretch>
                      <a:fillRect/>
                    </a:stretch>
                  </pic:blipFill>
                  <pic:spPr>
                    <a:xfrm>
                      <a:off x="0" y="0"/>
                      <a:ext cx="4861321" cy="2333757"/>
                    </a:xfrm>
                    <a:prstGeom prst="rect">
                      <a:avLst/>
                    </a:prstGeom>
                    <a:ln/>
                  </pic:spPr>
                </pic:pic>
              </a:graphicData>
            </a:graphic>
          </wp:inline>
        </w:drawing>
      </w:r>
    </w:p>
    <w:p w14:paraId="1E086C41" w14:textId="77777777" w:rsidR="008C68F0" w:rsidRDefault="008C68F0"/>
    <w:p w14:paraId="442DB27C" w14:textId="77777777" w:rsidR="008C68F0" w:rsidRDefault="008C68F0"/>
    <w:p w14:paraId="282513B8" w14:textId="77777777" w:rsidR="008C68F0" w:rsidRDefault="008C68F0"/>
    <w:p w14:paraId="31723710" w14:textId="77777777" w:rsidR="008C68F0" w:rsidRDefault="00000000">
      <w:pPr>
        <w:pStyle w:val="Heading1"/>
        <w:widowControl w:val="0"/>
        <w:spacing w:before="27" w:line="240" w:lineRule="auto"/>
        <w:ind w:left="6"/>
        <w:rPr>
          <w:rFonts w:ascii="Times New Roman" w:eastAsia="Times New Roman" w:hAnsi="Times New Roman" w:cs="Times New Roman"/>
          <w:b/>
          <w:sz w:val="28"/>
          <w:szCs w:val="28"/>
        </w:rPr>
      </w:pPr>
      <w:bookmarkStart w:id="10" w:name="_heading=h.3rdcrjn" w:colFirst="0" w:colLast="0"/>
      <w:bookmarkEnd w:id="10"/>
      <w:r>
        <w:rPr>
          <w:rFonts w:ascii="Times New Roman" w:eastAsia="Times New Roman" w:hAnsi="Times New Roman" w:cs="Times New Roman"/>
          <w:b/>
          <w:sz w:val="28"/>
          <w:szCs w:val="28"/>
          <w:u w:val="single"/>
        </w:rPr>
        <w:t>Milestone 2</w:t>
      </w:r>
      <w:r>
        <w:rPr>
          <w:rFonts w:ascii="Times New Roman" w:eastAsia="Times New Roman" w:hAnsi="Times New Roman" w:cs="Times New Roman"/>
          <w:b/>
          <w:sz w:val="28"/>
          <w:szCs w:val="28"/>
          <w:highlight w:val="white"/>
          <w:u w:val="single"/>
        </w:rPr>
        <w:t>-</w:t>
      </w:r>
      <w:r>
        <w:rPr>
          <w:rFonts w:ascii="Times New Roman" w:eastAsia="Times New Roman" w:hAnsi="Times New Roman" w:cs="Times New Roman"/>
          <w:b/>
          <w:sz w:val="28"/>
          <w:szCs w:val="28"/>
          <w:highlight w:val="white"/>
        </w:rPr>
        <w:t xml:space="preserve"> </w:t>
      </w:r>
      <w:r>
        <w:rPr>
          <w:rFonts w:ascii="Times New Roman" w:eastAsia="Times New Roman" w:hAnsi="Times New Roman" w:cs="Times New Roman"/>
          <w:b/>
          <w:sz w:val="28"/>
          <w:szCs w:val="28"/>
          <w:u w:val="single"/>
        </w:rPr>
        <w:t>Object</w:t>
      </w:r>
      <w:r>
        <w:rPr>
          <w:rFonts w:ascii="Times New Roman" w:eastAsia="Times New Roman" w:hAnsi="Times New Roman" w:cs="Times New Roman"/>
          <w:b/>
          <w:sz w:val="28"/>
          <w:szCs w:val="28"/>
        </w:rPr>
        <w:t xml:space="preserve"> </w:t>
      </w:r>
    </w:p>
    <w:p w14:paraId="05B723A7" w14:textId="77777777" w:rsidR="008C68F0" w:rsidRDefault="008C68F0"/>
    <w:p w14:paraId="5DDF720B" w14:textId="77777777" w:rsidR="008C68F0" w:rsidRPr="00655241" w:rsidRDefault="00000000">
      <w:pPr>
        <w:widowControl w:val="0"/>
        <w:spacing w:before="438" w:line="240" w:lineRule="auto"/>
        <w:ind w:left="2"/>
        <w:rPr>
          <w:rFonts w:ascii="Times New Roman" w:hAnsi="Times New Roman" w:cs="Times New Roman"/>
          <w:sz w:val="24"/>
          <w:szCs w:val="24"/>
        </w:rPr>
      </w:pPr>
      <w:r w:rsidRPr="00655241">
        <w:rPr>
          <w:rFonts w:ascii="Times New Roman" w:hAnsi="Times New Roman" w:cs="Times New Roman"/>
          <w:sz w:val="24"/>
          <w:szCs w:val="24"/>
        </w:rPr>
        <w:t xml:space="preserve">What Is an Object? </w:t>
      </w:r>
    </w:p>
    <w:p w14:paraId="6026E88F" w14:textId="77777777" w:rsidR="008C68F0" w:rsidRPr="00655241" w:rsidRDefault="00000000">
      <w:pPr>
        <w:widowControl w:val="0"/>
        <w:spacing w:before="37" w:line="264" w:lineRule="auto"/>
        <w:ind w:left="3" w:right="304" w:firstLine="12"/>
        <w:rPr>
          <w:rFonts w:ascii="Times New Roman" w:eastAsia="Times New Roman" w:hAnsi="Times New Roman" w:cs="Times New Roman"/>
          <w:sz w:val="24"/>
          <w:szCs w:val="24"/>
        </w:rPr>
      </w:pPr>
      <w:r w:rsidRPr="00655241">
        <w:rPr>
          <w:rFonts w:ascii="Times New Roman" w:eastAsia="Times New Roman" w:hAnsi="Times New Roman" w:cs="Times New Roman"/>
          <w:sz w:val="24"/>
          <w:szCs w:val="24"/>
        </w:rPr>
        <w:t xml:space="preserve">Salesforce objects are database tables that permit you to store data that is specific to an organization. What are the types of Salesforce objects </w:t>
      </w:r>
    </w:p>
    <w:p w14:paraId="4FB4AA9D" w14:textId="77777777" w:rsidR="008C68F0" w:rsidRDefault="00000000">
      <w:pPr>
        <w:widowControl w:val="0"/>
        <w:spacing w:before="330" w:line="240" w:lineRule="auto"/>
        <w:ind w:left="1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Salesforce objects are of two types: </w:t>
      </w:r>
    </w:p>
    <w:p w14:paraId="61021BC1" w14:textId="77777777" w:rsidR="008C68F0" w:rsidRDefault="00000000">
      <w:pPr>
        <w:widowControl w:val="0"/>
        <w:numPr>
          <w:ilvl w:val="0"/>
          <w:numId w:val="8"/>
        </w:numPr>
        <w:spacing w:before="38" w:line="264" w:lineRule="auto"/>
        <w:ind w:left="425" w:right="220"/>
        <w:rPr>
          <w:rFonts w:ascii="Times New Roman" w:eastAsia="Times New Roman" w:hAnsi="Times New Roman" w:cs="Times New Roman"/>
          <w:sz w:val="24"/>
          <w:szCs w:val="24"/>
        </w:rPr>
      </w:pPr>
      <w:r>
        <w:rPr>
          <w:rFonts w:ascii="Times New Roman" w:eastAsia="Times New Roman" w:hAnsi="Times New Roman" w:cs="Times New Roman"/>
          <w:b/>
          <w:sz w:val="24"/>
          <w:szCs w:val="24"/>
        </w:rPr>
        <w:t>Standard Objects</w:t>
      </w:r>
      <w:r>
        <w:rPr>
          <w:rFonts w:ascii="Times New Roman" w:eastAsia="Times New Roman" w:hAnsi="Times New Roman" w:cs="Times New Roman"/>
          <w:sz w:val="24"/>
          <w:szCs w:val="24"/>
        </w:rPr>
        <w:t xml:space="preserve">: Standard objects are the kind of objects that are provided by salesforce.com such as users, contracts, reports, dashboards, etc. </w:t>
      </w:r>
    </w:p>
    <w:p w14:paraId="28EFA956" w14:textId="77777777" w:rsidR="008C68F0" w:rsidRDefault="00000000">
      <w:pPr>
        <w:widowControl w:val="0"/>
        <w:numPr>
          <w:ilvl w:val="0"/>
          <w:numId w:val="8"/>
        </w:numPr>
        <w:spacing w:line="264" w:lineRule="auto"/>
        <w:ind w:left="425" w:right="215"/>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Custom Objects: </w:t>
      </w:r>
      <w:r>
        <w:rPr>
          <w:rFonts w:ascii="Times New Roman" w:eastAsia="Times New Roman" w:hAnsi="Times New Roman" w:cs="Times New Roman"/>
          <w:sz w:val="24"/>
          <w:szCs w:val="24"/>
        </w:rPr>
        <w:t>Custom objects are those objects that are created by users. They supply information that is unique and essential to their organization. They are the heart of any application and provide a structure for sharing data.</w:t>
      </w:r>
    </w:p>
    <w:p w14:paraId="0D400324" w14:textId="77777777" w:rsidR="008C68F0" w:rsidRDefault="008C68F0">
      <w:pPr>
        <w:widowControl w:val="0"/>
        <w:spacing w:before="13" w:line="264" w:lineRule="auto"/>
        <w:ind w:right="215"/>
        <w:rPr>
          <w:rFonts w:ascii="Times New Roman" w:eastAsia="Times New Roman" w:hAnsi="Times New Roman" w:cs="Times New Roman"/>
          <w:sz w:val="24"/>
          <w:szCs w:val="24"/>
        </w:rPr>
      </w:pPr>
    </w:p>
    <w:p w14:paraId="6BC526B6" w14:textId="77777777" w:rsidR="008C68F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 Navigate to Setup page:</w:t>
      </w:r>
    </w:p>
    <w:p w14:paraId="056AFB86" w14:textId="77777777" w:rsidR="008C68F0" w:rsidRDefault="00000000">
      <w:pPr>
        <w:rPr>
          <w:rFonts w:ascii="Times New Roman" w:eastAsia="Times New Roman" w:hAnsi="Times New Roman" w:cs="Times New Roman"/>
          <w:sz w:val="24"/>
          <w:szCs w:val="24"/>
        </w:rPr>
      </w:pPr>
      <w:r>
        <w:rPr>
          <w:rFonts w:ascii="Cardo" w:eastAsia="Cardo" w:hAnsi="Cardo" w:cs="Cardo"/>
          <w:sz w:val="24"/>
          <w:szCs w:val="24"/>
        </w:rPr>
        <w:t>Click on gear icon → click setup.</w:t>
      </w:r>
    </w:p>
    <w:p w14:paraId="743FEA44" w14:textId="77777777" w:rsidR="008C68F0" w:rsidRDefault="00000000">
      <w:r>
        <w:rPr>
          <w:noProof/>
        </w:rPr>
        <w:drawing>
          <wp:inline distT="114300" distB="114300" distL="114300" distR="114300" wp14:anchorId="279D9242" wp14:editId="6300C604">
            <wp:extent cx="5731200" cy="1409700"/>
            <wp:effectExtent l="0" t="0" r="0" b="0"/>
            <wp:docPr id="14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7"/>
                    <a:srcRect/>
                    <a:stretch>
                      <a:fillRect/>
                    </a:stretch>
                  </pic:blipFill>
                  <pic:spPr>
                    <a:xfrm>
                      <a:off x="0" y="0"/>
                      <a:ext cx="5731200" cy="1409700"/>
                    </a:xfrm>
                    <a:prstGeom prst="rect">
                      <a:avLst/>
                    </a:prstGeom>
                    <a:ln/>
                  </pic:spPr>
                </pic:pic>
              </a:graphicData>
            </a:graphic>
          </wp:inline>
        </w:drawing>
      </w:r>
    </w:p>
    <w:p w14:paraId="530B2172" w14:textId="77777777" w:rsidR="008C68F0" w:rsidRDefault="008C68F0">
      <w:pPr>
        <w:rPr>
          <w:b/>
        </w:rPr>
      </w:pPr>
    </w:p>
    <w:p w14:paraId="6D0EFE3C" w14:textId="77777777" w:rsidR="008C68F0" w:rsidRDefault="008C68F0">
      <w:pPr>
        <w:rPr>
          <w:b/>
        </w:rPr>
      </w:pPr>
    </w:p>
    <w:p w14:paraId="733C2C3E" w14:textId="77777777" w:rsidR="008C68F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 create an object:</w:t>
      </w:r>
    </w:p>
    <w:p w14:paraId="667A4ED1" w14:textId="77777777" w:rsidR="008C68F0" w:rsidRDefault="00000000">
      <w:pPr>
        <w:numPr>
          <w:ilvl w:val="0"/>
          <w:numId w:val="37"/>
        </w:numPr>
        <w:ind w:left="425"/>
        <w:rPr>
          <w:rFonts w:ascii="Times New Roman" w:eastAsia="Times New Roman" w:hAnsi="Times New Roman" w:cs="Times New Roman"/>
          <w:sz w:val="24"/>
          <w:szCs w:val="24"/>
        </w:rPr>
      </w:pPr>
      <w:r>
        <w:rPr>
          <w:rFonts w:ascii="Cardo" w:eastAsia="Cardo" w:hAnsi="Cardo" w:cs="Cardo"/>
          <w:sz w:val="24"/>
          <w:szCs w:val="24"/>
        </w:rPr>
        <w:lastRenderedPageBreak/>
        <w:t>From the setup page → Click on Object Manager → Click on Create → Click on Custom Object.</w:t>
      </w:r>
    </w:p>
    <w:p w14:paraId="7D2E9159" w14:textId="77777777" w:rsidR="008C68F0" w:rsidRDefault="00000000">
      <w:pPr>
        <w:ind w:left="425"/>
      </w:pPr>
      <w:r>
        <w:rPr>
          <w:noProof/>
        </w:rPr>
        <w:drawing>
          <wp:inline distT="114300" distB="114300" distL="114300" distR="114300" wp14:anchorId="2FB971B4" wp14:editId="784BCF98">
            <wp:extent cx="5731200" cy="1206500"/>
            <wp:effectExtent l="0" t="0" r="0" b="0"/>
            <wp:docPr id="15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8"/>
                    <a:srcRect/>
                    <a:stretch>
                      <a:fillRect/>
                    </a:stretch>
                  </pic:blipFill>
                  <pic:spPr>
                    <a:xfrm>
                      <a:off x="0" y="0"/>
                      <a:ext cx="5731200" cy="1206500"/>
                    </a:xfrm>
                    <a:prstGeom prst="rect">
                      <a:avLst/>
                    </a:prstGeom>
                    <a:ln/>
                  </pic:spPr>
                </pic:pic>
              </a:graphicData>
            </a:graphic>
          </wp:inline>
        </w:drawing>
      </w:r>
    </w:p>
    <w:p w14:paraId="7E8AF2F9" w14:textId="77777777" w:rsidR="008C68F0" w:rsidRDefault="00000000">
      <w:pPr>
        <w:numPr>
          <w:ilvl w:val="0"/>
          <w:numId w:val="37"/>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On Custom object defining page:</w:t>
      </w:r>
    </w:p>
    <w:p w14:paraId="33982D2C" w14:textId="77777777" w:rsidR="008C68F0" w:rsidRDefault="00000000">
      <w:pPr>
        <w:numPr>
          <w:ilvl w:val="0"/>
          <w:numId w:val="37"/>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Enter the label name, plural label name, click on Allow reports, Allow search.</w:t>
      </w:r>
    </w:p>
    <w:p w14:paraId="7009CE6B" w14:textId="77777777" w:rsidR="008C68F0" w:rsidRDefault="00000000">
      <w:pPr>
        <w:ind w:left="425"/>
      </w:pPr>
      <w:r>
        <w:rPr>
          <w:noProof/>
        </w:rPr>
        <w:drawing>
          <wp:inline distT="114300" distB="114300" distL="114300" distR="114300" wp14:anchorId="0F67E5D2" wp14:editId="1FE85679">
            <wp:extent cx="5731200" cy="3073400"/>
            <wp:effectExtent l="0" t="0" r="0" b="0"/>
            <wp:docPr id="15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9"/>
                    <a:srcRect/>
                    <a:stretch>
                      <a:fillRect/>
                    </a:stretch>
                  </pic:blipFill>
                  <pic:spPr>
                    <a:xfrm>
                      <a:off x="0" y="0"/>
                      <a:ext cx="5731200" cy="3073400"/>
                    </a:xfrm>
                    <a:prstGeom prst="rect">
                      <a:avLst/>
                    </a:prstGeom>
                    <a:ln/>
                  </pic:spPr>
                </pic:pic>
              </a:graphicData>
            </a:graphic>
          </wp:inline>
        </w:drawing>
      </w:r>
    </w:p>
    <w:p w14:paraId="4340CC1E" w14:textId="77777777" w:rsidR="008C68F0" w:rsidRDefault="008C68F0">
      <w:pPr>
        <w:ind w:left="720"/>
      </w:pPr>
    </w:p>
    <w:p w14:paraId="27E36E72" w14:textId="77777777" w:rsidR="008C68F0" w:rsidRDefault="008C68F0">
      <w:pPr>
        <w:ind w:left="720"/>
      </w:pPr>
    </w:p>
    <w:p w14:paraId="5B10D332" w14:textId="77777777" w:rsidR="008C68F0" w:rsidRDefault="00000000">
      <w:pPr>
        <w:ind w:left="425"/>
      </w:pPr>
      <w:r>
        <w:rPr>
          <w:noProof/>
        </w:rPr>
        <w:drawing>
          <wp:inline distT="114300" distB="114300" distL="114300" distR="114300" wp14:anchorId="2F4A27BD" wp14:editId="4AE357F3">
            <wp:extent cx="5731200" cy="2286000"/>
            <wp:effectExtent l="0" t="0" r="0" b="0"/>
            <wp:docPr id="15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0"/>
                    <a:srcRect/>
                    <a:stretch>
                      <a:fillRect/>
                    </a:stretch>
                  </pic:blipFill>
                  <pic:spPr>
                    <a:xfrm>
                      <a:off x="0" y="0"/>
                      <a:ext cx="5731200" cy="2286000"/>
                    </a:xfrm>
                    <a:prstGeom prst="rect">
                      <a:avLst/>
                    </a:prstGeom>
                    <a:ln/>
                  </pic:spPr>
                </pic:pic>
              </a:graphicData>
            </a:graphic>
          </wp:inline>
        </w:drawing>
      </w:r>
    </w:p>
    <w:p w14:paraId="2F82FF74" w14:textId="77777777" w:rsidR="008C68F0" w:rsidRDefault="00000000">
      <w:pPr>
        <w:numPr>
          <w:ilvl w:val="0"/>
          <w:numId w:val="37"/>
        </w:numPr>
        <w:ind w:left="425"/>
      </w:pPr>
      <w:r>
        <w:t xml:space="preserve">Click on </w:t>
      </w:r>
      <w:r>
        <w:rPr>
          <w:rFonts w:ascii="Times New Roman" w:eastAsia="Times New Roman" w:hAnsi="Times New Roman" w:cs="Times New Roman"/>
          <w:sz w:val="24"/>
          <w:szCs w:val="24"/>
        </w:rPr>
        <w:t>Save.</w:t>
      </w:r>
    </w:p>
    <w:p w14:paraId="4F8EDA42" w14:textId="77777777" w:rsidR="008C68F0" w:rsidRDefault="00000000">
      <w:pPr>
        <w:pStyle w:val="Heading2"/>
        <w:rPr>
          <w:rFonts w:ascii="Times New Roman" w:eastAsia="Times New Roman" w:hAnsi="Times New Roman" w:cs="Times New Roman"/>
          <w:b/>
          <w:sz w:val="24"/>
          <w:szCs w:val="24"/>
        </w:rPr>
      </w:pPr>
      <w:bookmarkStart w:id="11" w:name="_heading=h.26in1rg" w:colFirst="0" w:colLast="0"/>
      <w:bookmarkEnd w:id="11"/>
      <w:r>
        <w:rPr>
          <w:rFonts w:ascii="Times New Roman" w:eastAsia="Times New Roman" w:hAnsi="Times New Roman" w:cs="Times New Roman"/>
          <w:b/>
          <w:sz w:val="24"/>
          <w:szCs w:val="24"/>
        </w:rPr>
        <w:lastRenderedPageBreak/>
        <w:t xml:space="preserve">Activity 1: Create </w:t>
      </w:r>
      <w:proofErr w:type="gramStart"/>
      <w:r>
        <w:rPr>
          <w:rFonts w:ascii="Times New Roman" w:eastAsia="Times New Roman" w:hAnsi="Times New Roman" w:cs="Times New Roman"/>
          <w:b/>
          <w:sz w:val="24"/>
          <w:szCs w:val="24"/>
        </w:rPr>
        <w:t>Supplier  Object</w:t>
      </w:r>
      <w:proofErr w:type="gramEnd"/>
      <w:r>
        <w:rPr>
          <w:rFonts w:ascii="Times New Roman" w:eastAsia="Times New Roman" w:hAnsi="Times New Roman" w:cs="Times New Roman"/>
          <w:b/>
          <w:sz w:val="24"/>
          <w:szCs w:val="24"/>
        </w:rPr>
        <w:t>:</w:t>
      </w:r>
    </w:p>
    <w:p w14:paraId="3657FD01" w14:textId="77777777" w:rsidR="008C68F0"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create an object: </w:t>
      </w:r>
    </w:p>
    <w:p w14:paraId="6891DFD6" w14:textId="77777777" w:rsidR="008C68F0" w:rsidRDefault="00000000">
      <w:pPr>
        <w:widowControl w:val="0"/>
        <w:numPr>
          <w:ilvl w:val="0"/>
          <w:numId w:val="43"/>
        </w:numPr>
        <w:spacing w:before="37" w:line="264" w:lineRule="auto"/>
        <w:ind w:right="241"/>
        <w:rPr>
          <w:rFonts w:ascii="Times New Roman" w:eastAsia="Times New Roman" w:hAnsi="Times New Roman" w:cs="Times New Roman"/>
          <w:sz w:val="24"/>
          <w:szCs w:val="24"/>
        </w:rPr>
      </w:pPr>
      <w:r>
        <w:rPr>
          <w:rFonts w:ascii="Cardo" w:eastAsia="Cardo" w:hAnsi="Cardo" w:cs="Cardo"/>
          <w:sz w:val="24"/>
          <w:szCs w:val="24"/>
        </w:rPr>
        <w:t xml:space="preserve">From the setup page → Click on Object Manager → Click on Create → Click on Custom Object. </w:t>
      </w:r>
    </w:p>
    <w:p w14:paraId="3F44F1BB" w14:textId="77777777" w:rsidR="008C68F0" w:rsidRDefault="00000000">
      <w:pPr>
        <w:widowControl w:val="0"/>
        <w:numPr>
          <w:ilvl w:val="0"/>
          <w:numId w:val="53"/>
        </w:numPr>
        <w:spacing w:line="240" w:lineRule="auto"/>
        <w:rPr>
          <w:rFonts w:ascii="Times New Roman" w:eastAsia="Times New Roman" w:hAnsi="Times New Roman" w:cs="Times New Roman"/>
          <w:sz w:val="24"/>
          <w:szCs w:val="24"/>
        </w:rPr>
      </w:pPr>
      <w:r>
        <w:rPr>
          <w:rFonts w:ascii="Cardo" w:eastAsia="Cardo" w:hAnsi="Cardo" w:cs="Cardo"/>
          <w:sz w:val="24"/>
          <w:szCs w:val="24"/>
        </w:rPr>
        <w:t xml:space="preserve">Enter the label name→ </w:t>
      </w:r>
      <w:r>
        <w:rPr>
          <w:rFonts w:ascii="Times New Roman" w:eastAsia="Times New Roman" w:hAnsi="Times New Roman" w:cs="Times New Roman"/>
          <w:b/>
          <w:sz w:val="24"/>
          <w:szCs w:val="24"/>
        </w:rPr>
        <w:t>supplier</w:t>
      </w:r>
    </w:p>
    <w:p w14:paraId="52FA565E" w14:textId="77777777" w:rsidR="008C68F0" w:rsidRDefault="00000000">
      <w:pPr>
        <w:widowControl w:val="0"/>
        <w:numPr>
          <w:ilvl w:val="0"/>
          <w:numId w:val="53"/>
        </w:numPr>
        <w:spacing w:line="240" w:lineRule="auto"/>
        <w:rPr>
          <w:rFonts w:ascii="Times New Roman" w:eastAsia="Times New Roman" w:hAnsi="Times New Roman" w:cs="Times New Roman"/>
          <w:sz w:val="24"/>
          <w:szCs w:val="24"/>
        </w:rPr>
      </w:pPr>
      <w:r>
        <w:rPr>
          <w:rFonts w:ascii="Cardo" w:eastAsia="Cardo" w:hAnsi="Cardo" w:cs="Cardo"/>
          <w:sz w:val="24"/>
          <w:szCs w:val="24"/>
        </w:rPr>
        <w:t xml:space="preserve">Plural label name→ </w:t>
      </w:r>
      <w:r>
        <w:rPr>
          <w:sz w:val="24"/>
          <w:szCs w:val="24"/>
        </w:rPr>
        <w:t>supplier</w:t>
      </w:r>
    </w:p>
    <w:p w14:paraId="68D04045" w14:textId="77777777" w:rsidR="008C68F0" w:rsidRDefault="00000000">
      <w:pPr>
        <w:numPr>
          <w:ilvl w:val="0"/>
          <w:numId w:val="53"/>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Enter Record Name Label and Format</w:t>
      </w:r>
    </w:p>
    <w:p w14:paraId="183E7507" w14:textId="77777777" w:rsidR="008C68F0" w:rsidRDefault="00000000">
      <w:pPr>
        <w:numPr>
          <w:ilvl w:val="0"/>
          <w:numId w:val="4"/>
        </w:numPr>
        <w:rPr>
          <w:rFonts w:ascii="Times New Roman" w:eastAsia="Times New Roman" w:hAnsi="Times New Roman" w:cs="Times New Roman"/>
          <w:sz w:val="24"/>
          <w:szCs w:val="24"/>
        </w:rPr>
      </w:pPr>
      <w:r>
        <w:rPr>
          <w:rFonts w:ascii="Cardo" w:eastAsia="Cardo" w:hAnsi="Cardo" w:cs="Cardo"/>
          <w:sz w:val="24"/>
          <w:szCs w:val="24"/>
        </w:rPr>
        <w:t xml:space="preserve">Record Name → </w:t>
      </w:r>
      <w:proofErr w:type="gramStart"/>
      <w:r>
        <w:rPr>
          <w:rFonts w:ascii="Times New Roman" w:eastAsia="Times New Roman" w:hAnsi="Times New Roman" w:cs="Times New Roman"/>
        </w:rPr>
        <w:t>supplier</w:t>
      </w:r>
      <w:r>
        <w:rPr>
          <w:rFonts w:ascii="Times New Roman" w:eastAsia="Times New Roman" w:hAnsi="Times New Roman" w:cs="Times New Roman"/>
          <w:sz w:val="24"/>
          <w:szCs w:val="24"/>
        </w:rPr>
        <w:t xml:space="preserve">  Name</w:t>
      </w:r>
      <w:proofErr w:type="gramEnd"/>
    </w:p>
    <w:p w14:paraId="2F1C5ED7" w14:textId="77777777" w:rsidR="008C68F0" w:rsidRDefault="00000000">
      <w:pPr>
        <w:numPr>
          <w:ilvl w:val="0"/>
          <w:numId w:val="4"/>
        </w:numPr>
        <w:rPr>
          <w:rFonts w:ascii="Times New Roman" w:eastAsia="Times New Roman" w:hAnsi="Times New Roman" w:cs="Times New Roman"/>
          <w:sz w:val="24"/>
          <w:szCs w:val="24"/>
        </w:rPr>
      </w:pPr>
      <w:r>
        <w:rPr>
          <w:rFonts w:ascii="Cardo" w:eastAsia="Cardo" w:hAnsi="Cardo" w:cs="Cardo"/>
          <w:sz w:val="24"/>
          <w:szCs w:val="24"/>
        </w:rPr>
        <w:t>Data Type → Text</w:t>
      </w:r>
    </w:p>
    <w:p w14:paraId="6E6F3B04" w14:textId="77777777" w:rsidR="008C68F0" w:rsidRDefault="00000000">
      <w:pPr>
        <w:widowControl w:val="0"/>
        <w:numPr>
          <w:ilvl w:val="0"/>
          <w:numId w:val="4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Allow reports and Track Field History and allow search</w:t>
      </w:r>
    </w:p>
    <w:p w14:paraId="3C37EB49" w14:textId="77777777" w:rsidR="008C68F0" w:rsidRDefault="00000000">
      <w:pPr>
        <w:widowControl w:val="0"/>
        <w:numPr>
          <w:ilvl w:val="0"/>
          <w:numId w:val="43"/>
        </w:numPr>
        <w:spacing w:line="240" w:lineRule="auto"/>
        <w:rPr>
          <w:rFonts w:ascii="Times New Roman" w:eastAsia="Times New Roman" w:hAnsi="Times New Roman" w:cs="Times New Roman"/>
          <w:sz w:val="24"/>
          <w:szCs w:val="24"/>
        </w:rPr>
      </w:pPr>
      <w:r>
        <w:rPr>
          <w:rFonts w:ascii="Cardo" w:eastAsia="Cardo" w:hAnsi="Cardo" w:cs="Cardo"/>
          <w:sz w:val="24"/>
          <w:szCs w:val="24"/>
        </w:rPr>
        <w:t xml:space="preserve">Allow search → </w:t>
      </w:r>
      <w:r>
        <w:rPr>
          <w:rFonts w:ascii="Times New Roman" w:eastAsia="Times New Roman" w:hAnsi="Times New Roman" w:cs="Times New Roman"/>
          <w:b/>
          <w:sz w:val="24"/>
          <w:szCs w:val="24"/>
        </w:rPr>
        <w:t>Save.</w:t>
      </w:r>
    </w:p>
    <w:p w14:paraId="484A1979" w14:textId="77777777" w:rsidR="008C68F0" w:rsidRDefault="00000000">
      <w:pPr>
        <w:pStyle w:val="Heading2"/>
        <w:rPr>
          <w:rFonts w:ascii="Times New Roman" w:eastAsia="Times New Roman" w:hAnsi="Times New Roman" w:cs="Times New Roman"/>
          <w:b/>
          <w:sz w:val="24"/>
          <w:szCs w:val="24"/>
        </w:rPr>
      </w:pPr>
      <w:bookmarkStart w:id="12" w:name="_heading=h.lnxbz9" w:colFirst="0" w:colLast="0"/>
      <w:bookmarkEnd w:id="12"/>
      <w:r>
        <w:rPr>
          <w:rFonts w:ascii="Times New Roman" w:eastAsia="Times New Roman" w:hAnsi="Times New Roman" w:cs="Times New Roman"/>
          <w:b/>
          <w:sz w:val="24"/>
          <w:szCs w:val="24"/>
        </w:rPr>
        <w:t>Activity 2: Create Rice mill Object:</w:t>
      </w:r>
    </w:p>
    <w:p w14:paraId="5DC01B82" w14:textId="77777777" w:rsidR="008C68F0"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create an object: </w:t>
      </w:r>
    </w:p>
    <w:p w14:paraId="2DEC414A" w14:textId="77777777" w:rsidR="008C68F0" w:rsidRDefault="00000000">
      <w:pPr>
        <w:widowControl w:val="0"/>
        <w:numPr>
          <w:ilvl w:val="0"/>
          <w:numId w:val="32"/>
        </w:numPr>
        <w:spacing w:before="37" w:line="264" w:lineRule="auto"/>
        <w:ind w:right="241"/>
        <w:rPr>
          <w:rFonts w:ascii="Times New Roman" w:eastAsia="Times New Roman" w:hAnsi="Times New Roman" w:cs="Times New Roman"/>
          <w:sz w:val="24"/>
          <w:szCs w:val="24"/>
        </w:rPr>
      </w:pPr>
      <w:r>
        <w:rPr>
          <w:rFonts w:ascii="Cardo" w:eastAsia="Cardo" w:hAnsi="Cardo" w:cs="Cardo"/>
          <w:sz w:val="24"/>
          <w:szCs w:val="24"/>
        </w:rPr>
        <w:t xml:space="preserve">From the setup page → Click on Object Manager → Click on Create → Click on Custom Object. </w:t>
      </w:r>
    </w:p>
    <w:p w14:paraId="5B917F69" w14:textId="77777777" w:rsidR="008C68F0" w:rsidRDefault="00000000">
      <w:pPr>
        <w:widowControl w:val="0"/>
        <w:numPr>
          <w:ilvl w:val="0"/>
          <w:numId w:val="38"/>
        </w:numPr>
        <w:spacing w:line="240" w:lineRule="auto"/>
        <w:rPr>
          <w:rFonts w:ascii="Times New Roman" w:eastAsia="Times New Roman" w:hAnsi="Times New Roman" w:cs="Times New Roman"/>
          <w:sz w:val="24"/>
          <w:szCs w:val="24"/>
        </w:rPr>
      </w:pPr>
      <w:r>
        <w:rPr>
          <w:rFonts w:ascii="Cardo" w:eastAsia="Cardo" w:hAnsi="Cardo" w:cs="Cardo"/>
          <w:sz w:val="24"/>
          <w:szCs w:val="24"/>
        </w:rPr>
        <w:t>Enter the label name→ rice mill</w:t>
      </w:r>
    </w:p>
    <w:p w14:paraId="77D1BC94" w14:textId="77777777" w:rsidR="008C68F0" w:rsidRDefault="00000000">
      <w:pPr>
        <w:widowControl w:val="0"/>
        <w:numPr>
          <w:ilvl w:val="0"/>
          <w:numId w:val="38"/>
        </w:numPr>
        <w:spacing w:line="240" w:lineRule="auto"/>
        <w:rPr>
          <w:rFonts w:ascii="Times New Roman" w:eastAsia="Times New Roman" w:hAnsi="Times New Roman" w:cs="Times New Roman"/>
          <w:sz w:val="24"/>
          <w:szCs w:val="24"/>
        </w:rPr>
      </w:pPr>
      <w:r>
        <w:rPr>
          <w:rFonts w:ascii="Cardo" w:eastAsia="Cardo" w:hAnsi="Cardo" w:cs="Cardo"/>
          <w:sz w:val="24"/>
          <w:szCs w:val="24"/>
        </w:rPr>
        <w:t>Plural label name→ rice mills</w:t>
      </w:r>
    </w:p>
    <w:p w14:paraId="443C6703" w14:textId="77777777" w:rsidR="008C68F0" w:rsidRDefault="00000000">
      <w:pPr>
        <w:numPr>
          <w:ilvl w:val="0"/>
          <w:numId w:val="38"/>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Enter Record Name Label and Format</w:t>
      </w:r>
    </w:p>
    <w:p w14:paraId="5C48B1A2" w14:textId="77777777" w:rsidR="008C68F0" w:rsidRDefault="00000000">
      <w:pPr>
        <w:numPr>
          <w:ilvl w:val="0"/>
          <w:numId w:val="33"/>
        </w:numPr>
        <w:rPr>
          <w:rFonts w:ascii="Times New Roman" w:eastAsia="Times New Roman" w:hAnsi="Times New Roman" w:cs="Times New Roman"/>
          <w:sz w:val="24"/>
          <w:szCs w:val="24"/>
        </w:rPr>
      </w:pPr>
      <w:r>
        <w:rPr>
          <w:rFonts w:ascii="Cardo" w:eastAsia="Cardo" w:hAnsi="Cardo" w:cs="Cardo"/>
          <w:sz w:val="24"/>
          <w:szCs w:val="24"/>
        </w:rPr>
        <w:t xml:space="preserve">Record Name → </w:t>
      </w:r>
    </w:p>
    <w:p w14:paraId="6BD381FE" w14:textId="77777777" w:rsidR="008C68F0" w:rsidRDefault="00000000">
      <w:pPr>
        <w:numPr>
          <w:ilvl w:val="0"/>
          <w:numId w:val="33"/>
        </w:numPr>
        <w:rPr>
          <w:rFonts w:ascii="Times New Roman" w:eastAsia="Times New Roman" w:hAnsi="Times New Roman" w:cs="Times New Roman"/>
          <w:sz w:val="24"/>
          <w:szCs w:val="24"/>
        </w:rPr>
      </w:pPr>
      <w:r>
        <w:rPr>
          <w:rFonts w:ascii="Cardo" w:eastAsia="Cardo" w:hAnsi="Cardo" w:cs="Cardo"/>
          <w:sz w:val="24"/>
          <w:szCs w:val="24"/>
        </w:rPr>
        <w:t>Data Type → Auto Number</w:t>
      </w:r>
    </w:p>
    <w:p w14:paraId="2C2EEDED" w14:textId="77777777" w:rsidR="008C68F0" w:rsidRDefault="00000000">
      <w:pPr>
        <w:numPr>
          <w:ilvl w:val="0"/>
          <w:numId w:val="33"/>
        </w:numPr>
        <w:rPr>
          <w:rFonts w:ascii="Times New Roman" w:eastAsia="Times New Roman" w:hAnsi="Times New Roman" w:cs="Times New Roman"/>
          <w:sz w:val="24"/>
          <w:szCs w:val="24"/>
        </w:rPr>
      </w:pPr>
      <w:r>
        <w:rPr>
          <w:rFonts w:ascii="Cardo" w:eastAsia="Cardo" w:hAnsi="Cardo" w:cs="Cardo"/>
          <w:sz w:val="24"/>
          <w:szCs w:val="24"/>
        </w:rPr>
        <w:t>Display Format → rice</w:t>
      </w:r>
      <w:proofErr w:type="gramStart"/>
      <w:r>
        <w:rPr>
          <w:rFonts w:ascii="Cardo" w:eastAsia="Cardo" w:hAnsi="Cardo" w:cs="Cardo"/>
          <w:sz w:val="24"/>
          <w:szCs w:val="24"/>
        </w:rPr>
        <w:t>-{</w:t>
      </w:r>
      <w:proofErr w:type="gramEnd"/>
      <w:r>
        <w:rPr>
          <w:rFonts w:ascii="Cardo" w:eastAsia="Cardo" w:hAnsi="Cardo" w:cs="Cardo"/>
          <w:sz w:val="24"/>
          <w:szCs w:val="24"/>
        </w:rPr>
        <w:t>000}</w:t>
      </w:r>
    </w:p>
    <w:p w14:paraId="1F6A724B" w14:textId="77777777" w:rsidR="008C68F0" w:rsidRDefault="00000000">
      <w:pPr>
        <w:numPr>
          <w:ilvl w:val="0"/>
          <w:numId w:val="33"/>
        </w:numPr>
        <w:rPr>
          <w:rFonts w:ascii="Times New Roman" w:eastAsia="Times New Roman" w:hAnsi="Times New Roman" w:cs="Times New Roman"/>
          <w:sz w:val="24"/>
          <w:szCs w:val="24"/>
        </w:rPr>
      </w:pPr>
      <w:r>
        <w:rPr>
          <w:rFonts w:ascii="Cardo" w:eastAsia="Cardo" w:hAnsi="Cardo" w:cs="Cardo"/>
          <w:sz w:val="24"/>
          <w:szCs w:val="24"/>
        </w:rPr>
        <w:t>Starting number → 1</w:t>
      </w:r>
    </w:p>
    <w:p w14:paraId="51AF6EE0" w14:textId="77777777" w:rsidR="008C68F0" w:rsidRDefault="00000000">
      <w:pPr>
        <w:widowControl w:val="0"/>
        <w:numPr>
          <w:ilvl w:val="0"/>
          <w:numId w:val="3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Allow reports and Track Field History, Allow Search.</w:t>
      </w:r>
    </w:p>
    <w:p w14:paraId="523D7A17" w14:textId="77777777" w:rsidR="008C68F0" w:rsidRDefault="00000000">
      <w:pPr>
        <w:widowControl w:val="0"/>
        <w:numPr>
          <w:ilvl w:val="0"/>
          <w:numId w:val="32"/>
        </w:numPr>
        <w:spacing w:line="240" w:lineRule="auto"/>
        <w:rPr>
          <w:rFonts w:ascii="Times New Roman" w:eastAsia="Times New Roman" w:hAnsi="Times New Roman" w:cs="Times New Roman"/>
          <w:sz w:val="24"/>
          <w:szCs w:val="24"/>
        </w:rPr>
      </w:pPr>
      <w:r>
        <w:rPr>
          <w:rFonts w:ascii="Cardo" w:eastAsia="Cardo" w:hAnsi="Cardo" w:cs="Cardo"/>
          <w:sz w:val="24"/>
          <w:szCs w:val="24"/>
        </w:rPr>
        <w:t xml:space="preserve">Allow search → </w:t>
      </w:r>
      <w:r>
        <w:rPr>
          <w:rFonts w:ascii="Times New Roman" w:eastAsia="Times New Roman" w:hAnsi="Times New Roman" w:cs="Times New Roman"/>
          <w:b/>
          <w:sz w:val="24"/>
          <w:szCs w:val="24"/>
        </w:rPr>
        <w:t>Save.</w:t>
      </w:r>
    </w:p>
    <w:p w14:paraId="1B81A1B8" w14:textId="77777777" w:rsidR="008C68F0" w:rsidRDefault="00000000">
      <w:pPr>
        <w:pStyle w:val="Heading2"/>
        <w:rPr>
          <w:rFonts w:ascii="Times New Roman" w:eastAsia="Times New Roman" w:hAnsi="Times New Roman" w:cs="Times New Roman"/>
          <w:b/>
          <w:sz w:val="24"/>
          <w:szCs w:val="24"/>
        </w:rPr>
      </w:pPr>
      <w:bookmarkStart w:id="13" w:name="_heading=h.35nkun2" w:colFirst="0" w:colLast="0"/>
      <w:bookmarkEnd w:id="13"/>
      <w:r>
        <w:rPr>
          <w:rFonts w:ascii="Times New Roman" w:eastAsia="Times New Roman" w:hAnsi="Times New Roman" w:cs="Times New Roman"/>
          <w:b/>
          <w:sz w:val="24"/>
          <w:szCs w:val="24"/>
        </w:rPr>
        <w:t xml:space="preserve">Activity 3: Create </w:t>
      </w:r>
      <w:proofErr w:type="gramStart"/>
      <w:r>
        <w:rPr>
          <w:rFonts w:ascii="Times New Roman" w:eastAsia="Times New Roman" w:hAnsi="Times New Roman" w:cs="Times New Roman"/>
          <w:b/>
          <w:sz w:val="24"/>
          <w:szCs w:val="24"/>
        </w:rPr>
        <w:t>consumer  Objects</w:t>
      </w:r>
      <w:proofErr w:type="gramEnd"/>
      <w:r>
        <w:rPr>
          <w:rFonts w:ascii="Times New Roman" w:eastAsia="Times New Roman" w:hAnsi="Times New Roman" w:cs="Times New Roman"/>
          <w:b/>
          <w:sz w:val="24"/>
          <w:szCs w:val="24"/>
        </w:rPr>
        <w:t>:</w:t>
      </w:r>
    </w:p>
    <w:p w14:paraId="5725CFC2"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 xml:space="preserve">Follow the same steps as mentioned in Activity 2 for the </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and Receipt objects.</w:t>
      </w:r>
    </w:p>
    <w:p w14:paraId="60A01CFE" w14:textId="77777777" w:rsidR="008C68F0" w:rsidRDefault="00000000">
      <w:pPr>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these display format for </w:t>
      </w:r>
      <w:proofErr w:type="gramStart"/>
      <w:r>
        <w:rPr>
          <w:rFonts w:ascii="Times New Roman" w:eastAsia="Times New Roman" w:hAnsi="Times New Roman" w:cs="Times New Roman"/>
          <w:sz w:val="24"/>
          <w:szCs w:val="24"/>
        </w:rPr>
        <w:t xml:space="preserve">the </w:t>
      </w:r>
      <w:r>
        <w:rPr>
          <w:rFonts w:ascii="Times New Roman" w:eastAsia="Times New Roman" w:hAnsi="Times New Roman" w:cs="Times New Roman"/>
          <w:b/>
          <w:sz w:val="24"/>
          <w:szCs w:val="24"/>
        </w:rPr>
        <w:t xml:space="preserve"> consumer</w:t>
      </w:r>
      <w:proofErr w:type="gramEnd"/>
      <w:r>
        <w:rPr>
          <w:rFonts w:ascii="Times New Roman" w:eastAsia="Times New Roman" w:hAnsi="Times New Roman" w:cs="Times New Roman"/>
          <w:b/>
          <w:sz w:val="24"/>
          <w:szCs w:val="24"/>
        </w:rPr>
        <w:t xml:space="preserve"> </w:t>
      </w:r>
    </w:p>
    <w:p w14:paraId="79851C1B" w14:textId="77777777" w:rsidR="008C68F0" w:rsidRDefault="00000000">
      <w:pPr>
        <w:numPr>
          <w:ilvl w:val="0"/>
          <w:numId w:val="35"/>
        </w:numPr>
        <w:rPr>
          <w:rFonts w:ascii="Times New Roman" w:eastAsia="Times New Roman" w:hAnsi="Times New Roman" w:cs="Times New Roman"/>
          <w:sz w:val="24"/>
          <w:szCs w:val="24"/>
        </w:rPr>
      </w:pPr>
      <w:r>
        <w:rPr>
          <w:rFonts w:ascii="Cardo" w:eastAsia="Cardo" w:hAnsi="Cardo" w:cs="Cardo"/>
          <w:sz w:val="24"/>
          <w:szCs w:val="24"/>
        </w:rPr>
        <w:t xml:space="preserve">label name </w:t>
      </w:r>
      <w:proofErr w:type="gramStart"/>
      <w:r>
        <w:rPr>
          <w:rFonts w:ascii="Cardo" w:eastAsia="Cardo" w:hAnsi="Cardo" w:cs="Cardo"/>
          <w:sz w:val="24"/>
          <w:szCs w:val="24"/>
        </w:rPr>
        <w:t xml:space="preserve">→ </w:t>
      </w:r>
      <w:r>
        <w:rPr>
          <w:rFonts w:ascii="Times New Roman" w:eastAsia="Times New Roman" w:hAnsi="Times New Roman" w:cs="Times New Roman"/>
          <w:b/>
          <w:sz w:val="24"/>
          <w:szCs w:val="24"/>
        </w:rPr>
        <w:t xml:space="preserve"> consumer</w:t>
      </w:r>
      <w:proofErr w:type="gramEnd"/>
      <w:r>
        <w:rPr>
          <w:rFonts w:ascii="Times New Roman" w:eastAsia="Times New Roman" w:hAnsi="Times New Roman" w:cs="Times New Roman"/>
          <w:b/>
          <w:sz w:val="24"/>
          <w:szCs w:val="24"/>
        </w:rPr>
        <w:t xml:space="preserve"> </w:t>
      </w:r>
    </w:p>
    <w:p w14:paraId="02941DDD" w14:textId="77777777" w:rsidR="008C68F0" w:rsidRDefault="00000000">
      <w:pPr>
        <w:numPr>
          <w:ilvl w:val="0"/>
          <w:numId w:val="35"/>
        </w:numPr>
        <w:rPr>
          <w:rFonts w:ascii="Times New Roman" w:eastAsia="Times New Roman" w:hAnsi="Times New Roman" w:cs="Times New Roman"/>
          <w:sz w:val="24"/>
          <w:szCs w:val="24"/>
        </w:rPr>
      </w:pPr>
      <w:r>
        <w:rPr>
          <w:rFonts w:ascii="Cardo" w:eastAsia="Cardo" w:hAnsi="Cardo" w:cs="Cardo"/>
          <w:sz w:val="24"/>
          <w:szCs w:val="24"/>
        </w:rPr>
        <w:t xml:space="preserve">Plural label name </w:t>
      </w:r>
      <w:proofErr w:type="gramStart"/>
      <w:r>
        <w:rPr>
          <w:rFonts w:ascii="Cardo" w:eastAsia="Cardo" w:hAnsi="Cardo" w:cs="Cardo"/>
          <w:sz w:val="24"/>
          <w:szCs w:val="24"/>
        </w:rPr>
        <w:t xml:space="preserve">→ </w:t>
      </w:r>
      <w:r>
        <w:rPr>
          <w:rFonts w:ascii="Times New Roman" w:eastAsia="Times New Roman" w:hAnsi="Times New Roman" w:cs="Times New Roman"/>
          <w:b/>
          <w:sz w:val="24"/>
          <w:szCs w:val="24"/>
        </w:rPr>
        <w:t xml:space="preserve"> consumers</w:t>
      </w:r>
      <w:proofErr w:type="gramEnd"/>
    </w:p>
    <w:p w14:paraId="074A6A0D" w14:textId="77777777" w:rsidR="008C68F0" w:rsidRDefault="00000000">
      <w:pPr>
        <w:numPr>
          <w:ilvl w:val="0"/>
          <w:numId w:val="35"/>
        </w:numPr>
        <w:rPr>
          <w:rFonts w:ascii="Times New Roman" w:eastAsia="Times New Roman" w:hAnsi="Times New Roman" w:cs="Times New Roman"/>
          <w:sz w:val="24"/>
          <w:szCs w:val="24"/>
        </w:rPr>
      </w:pPr>
      <w:r>
        <w:rPr>
          <w:rFonts w:ascii="Cardo" w:eastAsia="Cardo" w:hAnsi="Cardo" w:cs="Cardo"/>
          <w:sz w:val="24"/>
          <w:szCs w:val="24"/>
        </w:rPr>
        <w:t xml:space="preserve">Display Format </w:t>
      </w:r>
      <w:proofErr w:type="gramStart"/>
      <w:r>
        <w:rPr>
          <w:rFonts w:ascii="Cardo" w:eastAsia="Cardo" w:hAnsi="Cardo" w:cs="Cardo"/>
          <w:sz w:val="24"/>
          <w:szCs w:val="24"/>
        </w:rPr>
        <w:t xml:space="preserve">→ </w:t>
      </w:r>
      <w:r>
        <w:rPr>
          <w:rFonts w:ascii="Times New Roman" w:eastAsia="Times New Roman" w:hAnsi="Times New Roman" w:cs="Times New Roman"/>
          <w:b/>
          <w:sz w:val="24"/>
          <w:szCs w:val="24"/>
        </w:rPr>
        <w:t xml:space="preserve"> consumers</w:t>
      </w:r>
      <w:proofErr w:type="gramEnd"/>
      <w:r>
        <w:rPr>
          <w:rFonts w:ascii="Times New Roman" w:eastAsia="Times New Roman" w:hAnsi="Times New Roman" w:cs="Times New Roman"/>
          <w:sz w:val="24"/>
          <w:szCs w:val="24"/>
        </w:rPr>
        <w:t>-{000}</w:t>
      </w:r>
    </w:p>
    <w:p w14:paraId="4CD32222" w14:textId="77777777" w:rsidR="008C68F0" w:rsidRDefault="00000000">
      <w:pPr>
        <w:numPr>
          <w:ilvl w:val="0"/>
          <w:numId w:val="35"/>
        </w:numPr>
        <w:rPr>
          <w:rFonts w:ascii="Times New Roman" w:eastAsia="Times New Roman" w:hAnsi="Times New Roman" w:cs="Times New Roman"/>
          <w:sz w:val="24"/>
          <w:szCs w:val="24"/>
        </w:rPr>
      </w:pPr>
      <w:r>
        <w:rPr>
          <w:rFonts w:ascii="Cardo" w:eastAsia="Cardo" w:hAnsi="Cardo" w:cs="Cardo"/>
          <w:sz w:val="24"/>
          <w:szCs w:val="24"/>
        </w:rPr>
        <w:t>Starting number → 1</w:t>
      </w:r>
    </w:p>
    <w:p w14:paraId="5AD13FAB" w14:textId="77777777" w:rsidR="008C68F0" w:rsidRDefault="00000000">
      <w:pPr>
        <w:pStyle w:val="Heading2"/>
        <w:rPr>
          <w:rFonts w:ascii="Times New Roman" w:eastAsia="Times New Roman" w:hAnsi="Times New Roman" w:cs="Times New Roman"/>
          <w:sz w:val="24"/>
          <w:szCs w:val="24"/>
        </w:rPr>
      </w:pPr>
      <w:bookmarkStart w:id="14" w:name="_heading=h.1ksv4uv" w:colFirst="0" w:colLast="0"/>
      <w:bookmarkEnd w:id="14"/>
      <w:r>
        <w:rPr>
          <w:rFonts w:ascii="Times New Roman" w:eastAsia="Times New Roman" w:hAnsi="Times New Roman" w:cs="Times New Roman"/>
          <w:b/>
          <w:sz w:val="24"/>
          <w:szCs w:val="24"/>
        </w:rPr>
        <w:t xml:space="preserve">Activity 4: </w:t>
      </w:r>
      <w:proofErr w:type="gramStart"/>
      <w:r>
        <w:rPr>
          <w:rFonts w:ascii="Times New Roman" w:eastAsia="Times New Roman" w:hAnsi="Times New Roman" w:cs="Times New Roman"/>
          <w:b/>
          <w:sz w:val="24"/>
          <w:szCs w:val="24"/>
        </w:rPr>
        <w:t>Create  rice</w:t>
      </w:r>
      <w:proofErr w:type="gramEnd"/>
      <w:r>
        <w:rPr>
          <w:rFonts w:ascii="Times New Roman" w:eastAsia="Times New Roman" w:hAnsi="Times New Roman" w:cs="Times New Roman"/>
          <w:b/>
          <w:sz w:val="24"/>
          <w:szCs w:val="24"/>
        </w:rPr>
        <w:t xml:space="preserve"> details Objects:</w:t>
      </w:r>
      <w:r>
        <w:rPr>
          <w:rFonts w:ascii="Times New Roman" w:eastAsia="Times New Roman" w:hAnsi="Times New Roman" w:cs="Times New Roman"/>
          <w:sz w:val="24"/>
          <w:szCs w:val="24"/>
        </w:rPr>
        <w:tab/>
        <w:t xml:space="preserve">           </w:t>
      </w:r>
    </w:p>
    <w:p w14:paraId="28845F0F" w14:textId="77777777" w:rsidR="008C68F0" w:rsidRDefault="00000000">
      <w:pPr>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 these display format for the rice details</w:t>
      </w:r>
    </w:p>
    <w:p w14:paraId="793F976A" w14:textId="77777777" w:rsidR="008C68F0" w:rsidRDefault="00000000">
      <w:pPr>
        <w:numPr>
          <w:ilvl w:val="0"/>
          <w:numId w:val="16"/>
        </w:numPr>
        <w:rPr>
          <w:rFonts w:ascii="Times New Roman" w:eastAsia="Times New Roman" w:hAnsi="Times New Roman" w:cs="Times New Roman"/>
          <w:sz w:val="24"/>
          <w:szCs w:val="24"/>
        </w:rPr>
      </w:pPr>
      <w:r>
        <w:rPr>
          <w:rFonts w:ascii="Cardo" w:eastAsia="Cardo" w:hAnsi="Cardo" w:cs="Cardo"/>
          <w:sz w:val="24"/>
          <w:szCs w:val="24"/>
        </w:rPr>
        <w:lastRenderedPageBreak/>
        <w:t>label name → rice details</w:t>
      </w:r>
    </w:p>
    <w:p w14:paraId="17A0BCF7" w14:textId="77777777" w:rsidR="008C68F0" w:rsidRDefault="00000000">
      <w:pPr>
        <w:numPr>
          <w:ilvl w:val="0"/>
          <w:numId w:val="16"/>
        </w:numPr>
        <w:rPr>
          <w:rFonts w:ascii="Times New Roman" w:eastAsia="Times New Roman" w:hAnsi="Times New Roman" w:cs="Times New Roman"/>
          <w:sz w:val="24"/>
          <w:szCs w:val="24"/>
        </w:rPr>
      </w:pPr>
      <w:r>
        <w:rPr>
          <w:rFonts w:ascii="Cardo" w:eastAsia="Cardo" w:hAnsi="Cardo" w:cs="Cardo"/>
          <w:sz w:val="24"/>
          <w:szCs w:val="24"/>
        </w:rPr>
        <w:t>Plural label name → rice details</w:t>
      </w:r>
    </w:p>
    <w:p w14:paraId="0C7E0229" w14:textId="77777777" w:rsidR="008C68F0" w:rsidRDefault="00000000">
      <w:pPr>
        <w:numPr>
          <w:ilvl w:val="0"/>
          <w:numId w:val="16"/>
        </w:numPr>
        <w:rPr>
          <w:rFonts w:ascii="Times New Roman" w:eastAsia="Times New Roman" w:hAnsi="Times New Roman" w:cs="Times New Roman"/>
          <w:sz w:val="24"/>
          <w:szCs w:val="24"/>
        </w:rPr>
      </w:pPr>
      <w:r>
        <w:rPr>
          <w:rFonts w:ascii="Cardo" w:eastAsia="Cardo" w:hAnsi="Cardo" w:cs="Cardo"/>
          <w:sz w:val="24"/>
          <w:szCs w:val="24"/>
        </w:rPr>
        <w:t>Display Format → rice</w:t>
      </w:r>
      <w:proofErr w:type="gramStart"/>
      <w:r>
        <w:rPr>
          <w:rFonts w:ascii="Cardo" w:eastAsia="Cardo" w:hAnsi="Cardo" w:cs="Cardo"/>
          <w:sz w:val="24"/>
          <w:szCs w:val="24"/>
        </w:rPr>
        <w:t>-{</w:t>
      </w:r>
      <w:proofErr w:type="gramEnd"/>
      <w:r>
        <w:rPr>
          <w:rFonts w:ascii="Cardo" w:eastAsia="Cardo" w:hAnsi="Cardo" w:cs="Cardo"/>
          <w:sz w:val="24"/>
          <w:szCs w:val="24"/>
        </w:rPr>
        <w:t>000}</w:t>
      </w:r>
    </w:p>
    <w:p w14:paraId="59259BBC" w14:textId="77777777" w:rsidR="008C68F0" w:rsidRDefault="00000000">
      <w:pPr>
        <w:numPr>
          <w:ilvl w:val="0"/>
          <w:numId w:val="16"/>
        </w:numPr>
        <w:rPr>
          <w:rFonts w:ascii="Times New Roman" w:eastAsia="Times New Roman" w:hAnsi="Times New Roman" w:cs="Times New Roman"/>
          <w:sz w:val="24"/>
          <w:szCs w:val="24"/>
        </w:rPr>
      </w:pPr>
      <w:r>
        <w:rPr>
          <w:rFonts w:ascii="Cardo" w:eastAsia="Cardo" w:hAnsi="Cardo" w:cs="Cardo"/>
          <w:sz w:val="24"/>
          <w:szCs w:val="24"/>
        </w:rPr>
        <w:t>Starting number → 1</w:t>
      </w:r>
      <w:r>
        <w:rPr>
          <w:rFonts w:ascii="Cardo" w:eastAsia="Cardo" w:hAnsi="Cardo" w:cs="Cardo"/>
          <w:sz w:val="24"/>
          <w:szCs w:val="24"/>
        </w:rPr>
        <w:br/>
        <w:t xml:space="preserve"> </w:t>
      </w:r>
      <w:r>
        <w:rPr>
          <w:rFonts w:ascii="Cardo" w:eastAsia="Cardo" w:hAnsi="Cardo" w:cs="Cardo"/>
          <w:sz w:val="24"/>
          <w:szCs w:val="24"/>
        </w:rPr>
        <w:tab/>
      </w:r>
    </w:p>
    <w:p w14:paraId="12D46805" w14:textId="77777777" w:rsidR="008C68F0" w:rsidRDefault="008C68F0">
      <w:pPr>
        <w:ind w:left="720"/>
        <w:rPr>
          <w:rFonts w:ascii="Times New Roman" w:eastAsia="Times New Roman" w:hAnsi="Times New Roman" w:cs="Times New Roman"/>
          <w:sz w:val="24"/>
          <w:szCs w:val="24"/>
        </w:rPr>
      </w:pPr>
    </w:p>
    <w:p w14:paraId="79A750CB" w14:textId="77777777" w:rsidR="008C68F0" w:rsidRDefault="00000000">
      <w:pPr>
        <w:pStyle w:val="Heading1"/>
        <w:widowControl w:val="0"/>
        <w:spacing w:before="27" w:line="240" w:lineRule="auto"/>
        <w:ind w:left="6"/>
        <w:rPr>
          <w:rFonts w:ascii="Times New Roman" w:eastAsia="Times New Roman" w:hAnsi="Times New Roman" w:cs="Times New Roman"/>
          <w:b/>
          <w:sz w:val="28"/>
          <w:szCs w:val="28"/>
          <w:u w:val="single"/>
        </w:rPr>
      </w:pPr>
      <w:bookmarkStart w:id="15" w:name="_heading=h.44sinio" w:colFirst="0" w:colLast="0"/>
      <w:bookmarkEnd w:id="15"/>
      <w:r>
        <w:rPr>
          <w:rFonts w:ascii="Times New Roman" w:eastAsia="Times New Roman" w:hAnsi="Times New Roman" w:cs="Times New Roman"/>
          <w:b/>
          <w:sz w:val="28"/>
          <w:szCs w:val="28"/>
          <w:u w:val="single"/>
        </w:rPr>
        <w:t>Milestone 3</w:t>
      </w:r>
      <w:r>
        <w:rPr>
          <w:rFonts w:ascii="Times New Roman" w:eastAsia="Times New Roman" w:hAnsi="Times New Roman" w:cs="Times New Roman"/>
          <w:b/>
          <w:sz w:val="28"/>
          <w:szCs w:val="28"/>
          <w:highlight w:val="white"/>
          <w:u w:val="single"/>
        </w:rPr>
        <w:t>-</w:t>
      </w:r>
      <w:r>
        <w:rPr>
          <w:rFonts w:ascii="Times New Roman" w:eastAsia="Times New Roman" w:hAnsi="Times New Roman" w:cs="Times New Roman"/>
          <w:b/>
          <w:sz w:val="28"/>
          <w:szCs w:val="28"/>
          <w:highlight w:val="white"/>
        </w:rPr>
        <w:t xml:space="preserve"> </w:t>
      </w:r>
      <w:r>
        <w:rPr>
          <w:rFonts w:ascii="Times New Roman" w:eastAsia="Times New Roman" w:hAnsi="Times New Roman" w:cs="Times New Roman"/>
          <w:b/>
          <w:sz w:val="28"/>
          <w:szCs w:val="28"/>
          <w:u w:val="single"/>
        </w:rPr>
        <w:t>Tabs</w:t>
      </w:r>
    </w:p>
    <w:p w14:paraId="22D378CE"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What is </w:t>
      </w:r>
      <w:proofErr w:type="gramStart"/>
      <w:r>
        <w:rPr>
          <w:rFonts w:ascii="Times New Roman" w:eastAsia="Times New Roman" w:hAnsi="Times New Roman" w:cs="Times New Roman"/>
          <w:b/>
          <w:sz w:val="24"/>
          <w:szCs w:val="24"/>
        </w:rPr>
        <w:t>Tab :</w:t>
      </w:r>
      <w:proofErr w:type="gramEnd"/>
      <w:r>
        <w:rPr>
          <w:rFonts w:ascii="Times New Roman" w:eastAsia="Times New Roman" w:hAnsi="Times New Roman" w:cs="Times New Roman"/>
          <w:b/>
        </w:rPr>
        <w:t xml:space="preserve"> </w:t>
      </w:r>
      <w:r>
        <w:rPr>
          <w:rFonts w:ascii="Times New Roman" w:eastAsia="Times New Roman" w:hAnsi="Times New Roman" w:cs="Times New Roman"/>
          <w:sz w:val="24"/>
          <w:szCs w:val="24"/>
          <w:highlight w:val="white"/>
        </w:rPr>
        <w:t>A tab is like a user interface that is used to build records for objects and to view the records in</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the objects.</w:t>
      </w:r>
      <w:r>
        <w:rPr>
          <w:rFonts w:ascii="Times New Roman" w:eastAsia="Times New Roman" w:hAnsi="Times New Roman" w:cs="Times New Roman"/>
          <w:sz w:val="24"/>
          <w:szCs w:val="24"/>
        </w:rPr>
        <w:t xml:space="preserve"> </w:t>
      </w:r>
    </w:p>
    <w:p w14:paraId="25CE3075" w14:textId="77777777" w:rsidR="008C68F0" w:rsidRDefault="008C68F0">
      <w:pPr>
        <w:rPr>
          <w:rFonts w:ascii="Times New Roman" w:eastAsia="Times New Roman" w:hAnsi="Times New Roman" w:cs="Times New Roman"/>
          <w:sz w:val="24"/>
          <w:szCs w:val="24"/>
        </w:rPr>
      </w:pPr>
    </w:p>
    <w:p w14:paraId="7225C620"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Types of Tabs:</w:t>
      </w:r>
    </w:p>
    <w:p w14:paraId="2E2EC0B9" w14:textId="77777777" w:rsidR="008C68F0" w:rsidRDefault="008C68F0"/>
    <w:p w14:paraId="52A43FDD" w14:textId="77777777" w:rsidR="008C68F0" w:rsidRPr="00655241" w:rsidRDefault="00000000">
      <w:pPr>
        <w:numPr>
          <w:ilvl w:val="0"/>
          <w:numId w:val="6"/>
        </w:numPr>
        <w:ind w:left="425"/>
        <w:rPr>
          <w:rFonts w:ascii="Times New Roman" w:hAnsi="Times New Roman" w:cs="Times New Roman"/>
          <w:b/>
        </w:rPr>
      </w:pPr>
      <w:r w:rsidRPr="00655241">
        <w:rPr>
          <w:rFonts w:ascii="Times New Roman" w:hAnsi="Times New Roman" w:cs="Times New Roman"/>
          <w:b/>
        </w:rPr>
        <w:t>Custom Tabs</w:t>
      </w:r>
    </w:p>
    <w:p w14:paraId="0232E625" w14:textId="77777777" w:rsidR="008C68F0" w:rsidRPr="00655241" w:rsidRDefault="00000000">
      <w:pPr>
        <w:ind w:left="425"/>
        <w:rPr>
          <w:rFonts w:ascii="Times New Roman" w:eastAsia="Times New Roman" w:hAnsi="Times New Roman" w:cs="Times New Roman"/>
          <w:sz w:val="24"/>
          <w:szCs w:val="24"/>
        </w:rPr>
      </w:pPr>
      <w:r w:rsidRPr="00655241">
        <w:rPr>
          <w:rFonts w:ascii="Times New Roman" w:eastAsia="Times New Roman" w:hAnsi="Times New Roman" w:cs="Times New Roman"/>
          <w:sz w:val="24"/>
          <w:szCs w:val="24"/>
          <w:highlight w:val="white"/>
        </w:rPr>
        <w:t>Custom object tabs are the user interface for custom applications that you build in salesforce.com. They look and behave like standard salesforce.com tabs such as accounts, contacts, and opportunities.</w:t>
      </w:r>
    </w:p>
    <w:p w14:paraId="75B3B948" w14:textId="77777777" w:rsidR="008C68F0" w:rsidRPr="00655241" w:rsidRDefault="00000000">
      <w:pPr>
        <w:numPr>
          <w:ilvl w:val="0"/>
          <w:numId w:val="6"/>
        </w:numPr>
        <w:ind w:left="425"/>
        <w:rPr>
          <w:rFonts w:ascii="Times New Roman" w:hAnsi="Times New Roman" w:cs="Times New Roman"/>
          <w:b/>
        </w:rPr>
      </w:pPr>
      <w:r w:rsidRPr="00655241">
        <w:rPr>
          <w:rFonts w:ascii="Times New Roman" w:hAnsi="Times New Roman" w:cs="Times New Roman"/>
          <w:b/>
        </w:rPr>
        <w:t xml:space="preserve">Web </w:t>
      </w:r>
      <w:proofErr w:type="spellStart"/>
      <w:r w:rsidRPr="00655241">
        <w:rPr>
          <w:rFonts w:ascii="Times New Roman" w:hAnsi="Times New Roman" w:cs="Times New Roman"/>
          <w:b/>
        </w:rPr>
        <w:t>Tabs</w:t>
      </w:r>
      <w:r w:rsidRPr="00655241">
        <w:rPr>
          <w:rFonts w:ascii="Times New Roman" w:eastAsia="Times New Roman" w:hAnsi="Times New Roman" w:cs="Times New Roman"/>
          <w:sz w:val="24"/>
          <w:szCs w:val="24"/>
          <w:highlight w:val="white"/>
        </w:rPr>
        <w:t>Web</w:t>
      </w:r>
      <w:proofErr w:type="spellEnd"/>
      <w:r w:rsidRPr="00655241">
        <w:rPr>
          <w:rFonts w:ascii="Times New Roman" w:eastAsia="Times New Roman" w:hAnsi="Times New Roman" w:cs="Times New Roman"/>
          <w:sz w:val="24"/>
          <w:szCs w:val="24"/>
          <w:highlight w:val="white"/>
        </w:rPr>
        <w:t xml:space="preserve"> Tabs are custom tabs that display web content or applications embedded in the salesforce.com window. Web tabs make it easier for your users to quickly access content and applications they frequently use without leaving the salesforce.com application.</w:t>
      </w:r>
    </w:p>
    <w:p w14:paraId="0AD806EF" w14:textId="77777777" w:rsidR="008C68F0" w:rsidRPr="00655241" w:rsidRDefault="00000000">
      <w:pPr>
        <w:numPr>
          <w:ilvl w:val="0"/>
          <w:numId w:val="49"/>
        </w:numPr>
        <w:ind w:left="425"/>
        <w:rPr>
          <w:rFonts w:ascii="Times New Roman" w:hAnsi="Times New Roman" w:cs="Times New Roman"/>
          <w:b/>
        </w:rPr>
      </w:pPr>
      <w:r w:rsidRPr="00655241">
        <w:rPr>
          <w:rFonts w:ascii="Times New Roman" w:hAnsi="Times New Roman" w:cs="Times New Roman"/>
          <w:b/>
        </w:rPr>
        <w:t>Visualforce Tabs</w:t>
      </w:r>
    </w:p>
    <w:p w14:paraId="1C8EA81D" w14:textId="77777777" w:rsidR="008C68F0" w:rsidRPr="00655241" w:rsidRDefault="00000000">
      <w:pPr>
        <w:ind w:left="425"/>
        <w:rPr>
          <w:rFonts w:ascii="Times New Roman" w:eastAsia="Times New Roman" w:hAnsi="Times New Roman" w:cs="Times New Roman"/>
          <w:sz w:val="24"/>
          <w:szCs w:val="24"/>
        </w:rPr>
      </w:pPr>
      <w:r w:rsidRPr="00655241">
        <w:rPr>
          <w:rFonts w:ascii="Times New Roman" w:eastAsia="Times New Roman" w:hAnsi="Times New Roman" w:cs="Times New Roman"/>
          <w:sz w:val="24"/>
          <w:szCs w:val="24"/>
          <w:highlight w:val="white"/>
        </w:rPr>
        <w:t>Visualforce Tabs are custom tabs that display a Visualforce page. Visualforce tabs look and behave like standard salesforce.com tabs such as accounts, contacts, and opportunities.</w:t>
      </w:r>
    </w:p>
    <w:p w14:paraId="27D4173C" w14:textId="77777777" w:rsidR="008C68F0" w:rsidRPr="00655241" w:rsidRDefault="00000000">
      <w:pPr>
        <w:numPr>
          <w:ilvl w:val="0"/>
          <w:numId w:val="49"/>
        </w:numPr>
        <w:ind w:left="425"/>
        <w:rPr>
          <w:rFonts w:ascii="Times New Roman" w:hAnsi="Times New Roman" w:cs="Times New Roman"/>
          <w:b/>
        </w:rPr>
      </w:pPr>
      <w:r w:rsidRPr="00655241">
        <w:rPr>
          <w:rFonts w:ascii="Times New Roman" w:hAnsi="Times New Roman" w:cs="Times New Roman"/>
          <w:b/>
        </w:rPr>
        <w:t>Lightning Component Tabs</w:t>
      </w:r>
    </w:p>
    <w:p w14:paraId="0E8C2334" w14:textId="77777777" w:rsidR="008C68F0" w:rsidRPr="00655241" w:rsidRDefault="00000000">
      <w:pPr>
        <w:ind w:left="425"/>
        <w:rPr>
          <w:rFonts w:ascii="Times New Roman" w:eastAsia="Times New Roman" w:hAnsi="Times New Roman" w:cs="Times New Roman"/>
          <w:sz w:val="24"/>
          <w:szCs w:val="24"/>
          <w:highlight w:val="white"/>
        </w:rPr>
      </w:pPr>
      <w:r w:rsidRPr="00655241">
        <w:rPr>
          <w:rFonts w:ascii="Times New Roman" w:eastAsia="Times New Roman" w:hAnsi="Times New Roman" w:cs="Times New Roman"/>
          <w:sz w:val="24"/>
          <w:szCs w:val="24"/>
          <w:highlight w:val="white"/>
        </w:rPr>
        <w:t>Lightning Component tabs allow you to add Lightning components to the navigation menu in Lightning Experience and the mobile app.</w:t>
      </w:r>
    </w:p>
    <w:p w14:paraId="312F4387" w14:textId="77777777" w:rsidR="008C68F0" w:rsidRPr="00655241" w:rsidRDefault="00000000">
      <w:pPr>
        <w:numPr>
          <w:ilvl w:val="0"/>
          <w:numId w:val="49"/>
        </w:numPr>
        <w:ind w:left="425"/>
        <w:rPr>
          <w:rFonts w:ascii="Times New Roman" w:hAnsi="Times New Roman" w:cs="Times New Roman"/>
          <w:b/>
        </w:rPr>
      </w:pPr>
      <w:r w:rsidRPr="00655241">
        <w:rPr>
          <w:rFonts w:ascii="Times New Roman" w:hAnsi="Times New Roman" w:cs="Times New Roman"/>
          <w:b/>
        </w:rPr>
        <w:t>Lightning Page Tabs</w:t>
      </w:r>
    </w:p>
    <w:p w14:paraId="7D3E7060" w14:textId="77777777" w:rsidR="008C68F0" w:rsidRPr="00655241" w:rsidRDefault="00000000">
      <w:pPr>
        <w:ind w:left="425"/>
        <w:rPr>
          <w:rFonts w:ascii="Times New Roman" w:eastAsia="Times New Roman" w:hAnsi="Times New Roman" w:cs="Times New Roman"/>
          <w:sz w:val="24"/>
          <w:szCs w:val="24"/>
        </w:rPr>
      </w:pPr>
      <w:r w:rsidRPr="00655241">
        <w:rPr>
          <w:rFonts w:ascii="Times New Roman" w:eastAsia="Times New Roman" w:hAnsi="Times New Roman" w:cs="Times New Roman"/>
          <w:sz w:val="24"/>
          <w:szCs w:val="24"/>
        </w:rPr>
        <w:t>Lightning Page Tabs let you add Lightning Pages to the mobile app navigation menu.</w:t>
      </w:r>
    </w:p>
    <w:p w14:paraId="5F6A0703" w14:textId="77777777" w:rsidR="008C68F0" w:rsidRPr="00655241" w:rsidRDefault="00000000">
      <w:pPr>
        <w:ind w:left="425"/>
        <w:rPr>
          <w:rFonts w:ascii="Times New Roman" w:eastAsia="Times New Roman" w:hAnsi="Times New Roman" w:cs="Times New Roman"/>
          <w:sz w:val="24"/>
          <w:szCs w:val="24"/>
        </w:rPr>
      </w:pPr>
      <w:r w:rsidRPr="00655241">
        <w:rPr>
          <w:rFonts w:ascii="Times New Roman" w:eastAsia="Times New Roman" w:hAnsi="Times New Roman" w:cs="Times New Roman"/>
          <w:sz w:val="24"/>
          <w:szCs w:val="24"/>
        </w:rPr>
        <w:t xml:space="preserve">Lightning Page tabs don't work like other custom tabs. Once created, they don't show up on the </w:t>
      </w:r>
      <w:proofErr w:type="gramStart"/>
      <w:r w:rsidRPr="00655241">
        <w:rPr>
          <w:rFonts w:ascii="Times New Roman" w:eastAsia="Times New Roman" w:hAnsi="Times New Roman" w:cs="Times New Roman"/>
          <w:sz w:val="24"/>
          <w:szCs w:val="24"/>
        </w:rPr>
        <w:t>All Tabs</w:t>
      </w:r>
      <w:proofErr w:type="gramEnd"/>
      <w:r w:rsidRPr="00655241">
        <w:rPr>
          <w:rFonts w:ascii="Times New Roman" w:eastAsia="Times New Roman" w:hAnsi="Times New Roman" w:cs="Times New Roman"/>
          <w:sz w:val="24"/>
          <w:szCs w:val="24"/>
        </w:rPr>
        <w:t xml:space="preserve"> page when you click the Plus icon that appears to the right of your current tabs. Lightning Page tabs also don't show up in the Available Tabs list when you customize the tabs for your apps.</w:t>
      </w:r>
    </w:p>
    <w:p w14:paraId="019BECEA" w14:textId="77777777" w:rsidR="008C68F0" w:rsidRPr="00655241" w:rsidRDefault="008C68F0">
      <w:pPr>
        <w:rPr>
          <w:rFonts w:ascii="Times New Roman" w:eastAsia="Times New Roman" w:hAnsi="Times New Roman" w:cs="Times New Roman"/>
          <w:sz w:val="24"/>
          <w:szCs w:val="24"/>
        </w:rPr>
      </w:pPr>
    </w:p>
    <w:p w14:paraId="55DC72EC" w14:textId="77777777" w:rsidR="008C68F0" w:rsidRDefault="008C68F0">
      <w:pPr>
        <w:rPr>
          <w:rFonts w:ascii="Times New Roman" w:eastAsia="Times New Roman" w:hAnsi="Times New Roman" w:cs="Times New Roman"/>
          <w:sz w:val="24"/>
          <w:szCs w:val="24"/>
        </w:rPr>
      </w:pPr>
    </w:p>
    <w:p w14:paraId="05319E22" w14:textId="77777777" w:rsidR="008C68F0" w:rsidRDefault="00000000">
      <w:pPr>
        <w:pStyle w:val="Heading2"/>
        <w:rPr>
          <w:rFonts w:ascii="Times New Roman" w:eastAsia="Times New Roman" w:hAnsi="Times New Roman" w:cs="Times New Roman"/>
          <w:b/>
          <w:sz w:val="24"/>
          <w:szCs w:val="24"/>
        </w:rPr>
      </w:pPr>
      <w:bookmarkStart w:id="16" w:name="_heading=h.2jxsxqh" w:colFirst="0" w:colLast="0"/>
      <w:bookmarkEnd w:id="16"/>
      <w:r>
        <w:rPr>
          <w:rFonts w:ascii="Times New Roman" w:eastAsia="Times New Roman" w:hAnsi="Times New Roman" w:cs="Times New Roman"/>
          <w:b/>
          <w:sz w:val="24"/>
          <w:szCs w:val="24"/>
        </w:rPr>
        <w:t>Activity 1: Creating a Custom Tab</w:t>
      </w:r>
    </w:p>
    <w:p w14:paraId="5B8C277C" w14:textId="77777777" w:rsidR="008C68F0" w:rsidRDefault="00000000">
      <w:pPr>
        <w:widowControl w:val="0"/>
        <w:spacing w:before="37"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To create a Tab:(</w:t>
      </w: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4"/>
          <w:szCs w:val="24"/>
        </w:rPr>
        <w:t>supplier)</w:t>
      </w:r>
    </w:p>
    <w:p w14:paraId="2AD3B589" w14:textId="77777777" w:rsidR="008C68F0" w:rsidRPr="00384248" w:rsidRDefault="00000000">
      <w:pPr>
        <w:widowControl w:val="0"/>
        <w:numPr>
          <w:ilvl w:val="0"/>
          <w:numId w:val="13"/>
        </w:numPr>
        <w:spacing w:before="37" w:line="264" w:lineRule="auto"/>
        <w:ind w:right="352"/>
        <w:rPr>
          <w:rFonts w:ascii="Times New Roman" w:eastAsia="Times New Roman" w:hAnsi="Times New Roman" w:cs="Times New Roman"/>
          <w:sz w:val="24"/>
          <w:szCs w:val="24"/>
        </w:rPr>
      </w:pPr>
      <w:r w:rsidRPr="00384248">
        <w:rPr>
          <w:rFonts w:ascii="Times New Roman" w:eastAsia="Cardo" w:hAnsi="Times New Roman" w:cs="Times New Roman"/>
          <w:sz w:val="24"/>
          <w:szCs w:val="24"/>
        </w:rPr>
        <w:t xml:space="preserve">Go to setup page → type Tabs in Quick Find bar → click on tabs → New (under custom object tab) </w:t>
      </w:r>
    </w:p>
    <w:p w14:paraId="16E81B6B" w14:textId="77777777" w:rsidR="008C68F0" w:rsidRDefault="00000000">
      <w:pPr>
        <w:ind w:left="708"/>
        <w:rPr>
          <w:rFonts w:ascii="Times New Roman" w:eastAsia="Times New Roman" w:hAnsi="Times New Roman" w:cs="Times New Roman"/>
          <w:sz w:val="24"/>
          <w:szCs w:val="24"/>
        </w:rPr>
      </w:pPr>
      <w:r>
        <w:rPr>
          <w:noProof/>
        </w:rPr>
        <w:lastRenderedPageBreak/>
        <w:drawing>
          <wp:inline distT="114300" distB="114300" distL="114300" distR="114300" wp14:anchorId="0EB1DA66" wp14:editId="58143BB7">
            <wp:extent cx="5731200" cy="2540000"/>
            <wp:effectExtent l="0" t="0" r="0" b="0"/>
            <wp:docPr id="15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1"/>
                    <a:srcRect/>
                    <a:stretch>
                      <a:fillRect/>
                    </a:stretch>
                  </pic:blipFill>
                  <pic:spPr>
                    <a:xfrm>
                      <a:off x="0" y="0"/>
                      <a:ext cx="5731200" cy="2540000"/>
                    </a:xfrm>
                    <a:prstGeom prst="rect">
                      <a:avLst/>
                    </a:prstGeom>
                    <a:ln/>
                  </pic:spPr>
                </pic:pic>
              </a:graphicData>
            </a:graphic>
          </wp:inline>
        </w:drawing>
      </w:r>
    </w:p>
    <w:p w14:paraId="617098C2" w14:textId="77777777" w:rsidR="008C68F0" w:rsidRDefault="00000000">
      <w:pPr>
        <w:widowControl w:val="0"/>
        <w:numPr>
          <w:ilvl w:val="0"/>
          <w:numId w:val="13"/>
        </w:numPr>
        <w:spacing w:line="264" w:lineRule="auto"/>
        <w:ind w:right="80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 xml:space="preserve">Object( </w:t>
      </w:r>
      <w:r>
        <w:rPr>
          <w:rFonts w:ascii="Times New Roman" w:eastAsia="Times New Roman" w:hAnsi="Times New Roman" w:cs="Times New Roman"/>
        </w:rPr>
        <w:t>supplier</w:t>
      </w:r>
      <w:proofErr w:type="gramEnd"/>
      <w:r>
        <w:rPr>
          <w:rFonts w:ascii="Cardo" w:eastAsia="Cardo" w:hAnsi="Cardo" w:cs="Cardo"/>
          <w:sz w:val="24"/>
          <w:szCs w:val="24"/>
        </w:rPr>
        <w:t>) → Select the tab style → Next (Add to profiles page) keep it as default → Next (Add to Custom App)  uncheck the include tab .</w:t>
      </w:r>
    </w:p>
    <w:p w14:paraId="37A12FDB" w14:textId="77777777" w:rsidR="008C68F0" w:rsidRDefault="00000000">
      <w:pPr>
        <w:widowControl w:val="0"/>
        <w:numPr>
          <w:ilvl w:val="0"/>
          <w:numId w:val="13"/>
        </w:numPr>
        <w:spacing w:line="264" w:lineRule="auto"/>
        <w:ind w:right="801"/>
        <w:rPr>
          <w:rFonts w:ascii="Times New Roman" w:eastAsia="Times New Roman" w:hAnsi="Times New Roman" w:cs="Times New Roman"/>
          <w:sz w:val="24"/>
          <w:szCs w:val="24"/>
        </w:rPr>
      </w:pPr>
      <w:r>
        <w:rPr>
          <w:rFonts w:ascii="Times New Roman" w:eastAsia="Times New Roman" w:hAnsi="Times New Roman" w:cs="Times New Roman"/>
          <w:sz w:val="24"/>
          <w:szCs w:val="24"/>
        </w:rPr>
        <w:t>Make sure that the Append tab to users' existing personal customizations is checked.</w:t>
      </w:r>
    </w:p>
    <w:p w14:paraId="3DB5B52F" w14:textId="77777777" w:rsidR="008C68F0" w:rsidRDefault="00000000">
      <w:pPr>
        <w:widowControl w:val="0"/>
        <w:numPr>
          <w:ilvl w:val="0"/>
          <w:numId w:val="13"/>
        </w:numPr>
        <w:spacing w:line="264" w:lineRule="auto"/>
        <w:ind w:right="801"/>
        <w:rPr>
          <w:rFonts w:ascii="Times New Roman" w:eastAsia="Times New Roman" w:hAnsi="Times New Roman" w:cs="Times New Roman"/>
          <w:sz w:val="24"/>
          <w:szCs w:val="24"/>
        </w:rPr>
      </w:pPr>
      <w:r>
        <w:rPr>
          <w:rFonts w:ascii="Times New Roman" w:eastAsia="Times New Roman" w:hAnsi="Times New Roman" w:cs="Times New Roman"/>
          <w:sz w:val="24"/>
          <w:szCs w:val="24"/>
        </w:rPr>
        <w:t>Click save.</w:t>
      </w:r>
    </w:p>
    <w:p w14:paraId="7EF490A1" w14:textId="77777777" w:rsidR="008C68F0" w:rsidRDefault="008C68F0">
      <w:pPr>
        <w:rPr>
          <w:rFonts w:ascii="Times New Roman" w:eastAsia="Times New Roman" w:hAnsi="Times New Roman" w:cs="Times New Roman"/>
          <w:sz w:val="24"/>
          <w:szCs w:val="24"/>
        </w:rPr>
      </w:pPr>
    </w:p>
    <w:p w14:paraId="075D7869" w14:textId="0A3C28FB" w:rsidR="008C68F0" w:rsidRDefault="00655241">
      <w:r>
        <w:rPr>
          <w:noProof/>
        </w:rPr>
        <w:drawing>
          <wp:inline distT="114300" distB="114300" distL="114300" distR="114300" wp14:anchorId="40FCE1CD" wp14:editId="406F4D4A">
            <wp:extent cx="4995863" cy="2345814"/>
            <wp:effectExtent l="0" t="0" r="0" b="0"/>
            <wp:docPr id="15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2"/>
                    <a:srcRect/>
                    <a:stretch>
                      <a:fillRect/>
                    </a:stretch>
                  </pic:blipFill>
                  <pic:spPr>
                    <a:xfrm>
                      <a:off x="0" y="0"/>
                      <a:ext cx="4995863" cy="2345814"/>
                    </a:xfrm>
                    <a:prstGeom prst="rect">
                      <a:avLst/>
                    </a:prstGeom>
                    <a:ln/>
                  </pic:spPr>
                </pic:pic>
              </a:graphicData>
            </a:graphic>
          </wp:inline>
        </w:drawing>
      </w:r>
    </w:p>
    <w:p w14:paraId="27E11ACE" w14:textId="77777777" w:rsidR="008C68F0" w:rsidRDefault="008C68F0"/>
    <w:p w14:paraId="01CE0F55" w14:textId="77777777" w:rsidR="008C68F0" w:rsidRDefault="008C68F0"/>
    <w:p w14:paraId="592ECFB9" w14:textId="1561BBC6" w:rsidR="008C68F0" w:rsidRDefault="008C68F0"/>
    <w:p w14:paraId="73E3CD9D" w14:textId="77777777" w:rsidR="008C68F0" w:rsidRDefault="008C68F0"/>
    <w:p w14:paraId="0553F5FA" w14:textId="77777777" w:rsidR="008C68F0" w:rsidRDefault="00000000">
      <w:r>
        <w:rPr>
          <w:noProof/>
        </w:rPr>
        <w:lastRenderedPageBreak/>
        <w:drawing>
          <wp:inline distT="114300" distB="114300" distL="114300" distR="114300" wp14:anchorId="517B87F1" wp14:editId="0B1B14AD">
            <wp:extent cx="4338638" cy="2767503"/>
            <wp:effectExtent l="0" t="0" r="0" b="0"/>
            <wp:docPr id="15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3"/>
                    <a:srcRect/>
                    <a:stretch>
                      <a:fillRect/>
                    </a:stretch>
                  </pic:blipFill>
                  <pic:spPr>
                    <a:xfrm>
                      <a:off x="0" y="0"/>
                      <a:ext cx="4338638" cy="2767503"/>
                    </a:xfrm>
                    <a:prstGeom prst="rect">
                      <a:avLst/>
                    </a:prstGeom>
                    <a:ln/>
                  </pic:spPr>
                </pic:pic>
              </a:graphicData>
            </a:graphic>
          </wp:inline>
        </w:drawing>
      </w:r>
    </w:p>
    <w:p w14:paraId="011027B4" w14:textId="77777777" w:rsidR="008C68F0" w:rsidRDefault="008C68F0"/>
    <w:p w14:paraId="63CFDA7D" w14:textId="77777777" w:rsidR="008C68F0" w:rsidRDefault="008C68F0"/>
    <w:p w14:paraId="37FDCCCC" w14:textId="77777777" w:rsidR="008C68F0" w:rsidRDefault="00000000">
      <w:r>
        <w:rPr>
          <w:noProof/>
        </w:rPr>
        <w:drawing>
          <wp:inline distT="114300" distB="114300" distL="114300" distR="114300" wp14:anchorId="28F4E872" wp14:editId="56862EB6">
            <wp:extent cx="4432154" cy="1296087"/>
            <wp:effectExtent l="0" t="0" r="0" b="0"/>
            <wp:docPr id="15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4"/>
                    <a:srcRect/>
                    <a:stretch>
                      <a:fillRect/>
                    </a:stretch>
                  </pic:blipFill>
                  <pic:spPr>
                    <a:xfrm>
                      <a:off x="0" y="0"/>
                      <a:ext cx="4432154" cy="1296087"/>
                    </a:xfrm>
                    <a:prstGeom prst="rect">
                      <a:avLst/>
                    </a:prstGeom>
                    <a:ln/>
                  </pic:spPr>
                </pic:pic>
              </a:graphicData>
            </a:graphic>
          </wp:inline>
        </w:drawing>
      </w:r>
    </w:p>
    <w:p w14:paraId="1EA675D1" w14:textId="77777777" w:rsidR="008C68F0" w:rsidRDefault="008C68F0"/>
    <w:p w14:paraId="7302A63E" w14:textId="77777777" w:rsidR="008C68F0" w:rsidRDefault="008C68F0"/>
    <w:p w14:paraId="47B09820" w14:textId="77777777" w:rsidR="008C68F0" w:rsidRDefault="008C68F0"/>
    <w:p w14:paraId="5CC8EA5A" w14:textId="77777777" w:rsidR="008C68F0" w:rsidRDefault="00000000">
      <w:r>
        <w:rPr>
          <w:noProof/>
        </w:rPr>
        <w:drawing>
          <wp:inline distT="114300" distB="114300" distL="114300" distR="114300" wp14:anchorId="74BAD906" wp14:editId="3F24C460">
            <wp:extent cx="4186238" cy="1223883"/>
            <wp:effectExtent l="0" t="0" r="0" b="0"/>
            <wp:docPr id="15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5"/>
                    <a:srcRect/>
                    <a:stretch>
                      <a:fillRect/>
                    </a:stretch>
                  </pic:blipFill>
                  <pic:spPr>
                    <a:xfrm>
                      <a:off x="0" y="0"/>
                      <a:ext cx="4186238" cy="1223883"/>
                    </a:xfrm>
                    <a:prstGeom prst="rect">
                      <a:avLst/>
                    </a:prstGeom>
                    <a:ln/>
                  </pic:spPr>
                </pic:pic>
              </a:graphicData>
            </a:graphic>
          </wp:inline>
        </w:drawing>
      </w:r>
    </w:p>
    <w:p w14:paraId="22D359A9" w14:textId="77777777" w:rsidR="008C68F0" w:rsidRDefault="00000000">
      <w:pPr>
        <w:pStyle w:val="Heading2"/>
        <w:rPr>
          <w:rFonts w:ascii="Times New Roman" w:eastAsia="Times New Roman" w:hAnsi="Times New Roman" w:cs="Times New Roman"/>
          <w:b/>
          <w:sz w:val="24"/>
          <w:szCs w:val="24"/>
        </w:rPr>
      </w:pPr>
      <w:bookmarkStart w:id="17" w:name="_heading=h.z337ya" w:colFirst="0" w:colLast="0"/>
      <w:bookmarkEnd w:id="17"/>
      <w:r>
        <w:rPr>
          <w:rFonts w:ascii="Times New Roman" w:eastAsia="Times New Roman" w:hAnsi="Times New Roman" w:cs="Times New Roman"/>
          <w:b/>
          <w:sz w:val="24"/>
          <w:szCs w:val="24"/>
        </w:rPr>
        <w:t>Activity 2: Creating Remaining Tabs</w:t>
      </w:r>
    </w:p>
    <w:p w14:paraId="21236F81" w14:textId="77777777" w:rsidR="008C68F0" w:rsidRPr="00655241" w:rsidRDefault="00000000">
      <w:pPr>
        <w:numPr>
          <w:ilvl w:val="0"/>
          <w:numId w:val="20"/>
        </w:numPr>
        <w:rPr>
          <w:rFonts w:ascii="Times New Roman" w:hAnsi="Times New Roman" w:cs="Times New Roman"/>
        </w:rPr>
      </w:pPr>
      <w:r w:rsidRPr="00655241">
        <w:rPr>
          <w:rFonts w:ascii="Times New Roman" w:hAnsi="Times New Roman" w:cs="Times New Roman"/>
        </w:rPr>
        <w:t xml:space="preserve">Now create the Tabs for the remaining Objects, they are </w:t>
      </w:r>
      <w:proofErr w:type="gramStart"/>
      <w:r w:rsidRPr="00655241">
        <w:rPr>
          <w:rFonts w:ascii="Times New Roman" w:hAnsi="Times New Roman" w:cs="Times New Roman"/>
        </w:rPr>
        <w:t>“ rice</w:t>
      </w:r>
      <w:proofErr w:type="gramEnd"/>
      <w:r w:rsidRPr="00655241">
        <w:rPr>
          <w:rFonts w:ascii="Times New Roman" w:hAnsi="Times New Roman" w:cs="Times New Roman"/>
        </w:rPr>
        <w:t xml:space="preserve"> mill, </w:t>
      </w:r>
      <w:r w:rsidRPr="00655241">
        <w:rPr>
          <w:rFonts w:ascii="Times New Roman" w:eastAsia="Times New Roman" w:hAnsi="Times New Roman" w:cs="Times New Roman"/>
          <w:b/>
          <w:sz w:val="24"/>
          <w:szCs w:val="24"/>
        </w:rPr>
        <w:t xml:space="preserve">consumer </w:t>
      </w:r>
      <w:r w:rsidRPr="00655241">
        <w:rPr>
          <w:rFonts w:ascii="Times New Roman" w:hAnsi="Times New Roman" w:cs="Times New Roman"/>
        </w:rPr>
        <w:t>, rice details”.</w:t>
      </w:r>
    </w:p>
    <w:p w14:paraId="677969CC" w14:textId="77777777" w:rsidR="008C68F0" w:rsidRDefault="00000000">
      <w:pPr>
        <w:numPr>
          <w:ilvl w:val="0"/>
          <w:numId w:val="20"/>
        </w:numPr>
      </w:pPr>
      <w:r w:rsidRPr="00655241">
        <w:rPr>
          <w:rFonts w:ascii="Times New Roman" w:hAnsi="Times New Roman" w:cs="Times New Roman"/>
        </w:rPr>
        <w:t>Follow the same steps as mentioned in Activity -</w:t>
      </w:r>
      <w:proofErr w:type="gramStart"/>
      <w:r w:rsidRPr="00655241">
        <w:rPr>
          <w:rFonts w:ascii="Times New Roman" w:hAnsi="Times New Roman" w:cs="Times New Roman"/>
        </w:rPr>
        <w:t>1</w:t>
      </w:r>
      <w:r>
        <w:t xml:space="preserve"> .</w:t>
      </w:r>
      <w:proofErr w:type="gramEnd"/>
    </w:p>
    <w:p w14:paraId="37DCB151" w14:textId="77777777" w:rsidR="008C68F0" w:rsidRDefault="008C68F0"/>
    <w:p w14:paraId="288B5415" w14:textId="77777777" w:rsidR="008C68F0" w:rsidRDefault="008C68F0"/>
    <w:p w14:paraId="04257370" w14:textId="77777777" w:rsidR="008C68F0" w:rsidRDefault="008C68F0"/>
    <w:p w14:paraId="2BCA3FF1" w14:textId="77777777" w:rsidR="008C68F0" w:rsidRDefault="008C68F0"/>
    <w:p w14:paraId="0903D97F" w14:textId="77777777" w:rsidR="008C68F0" w:rsidRDefault="00000000">
      <w:pPr>
        <w:pStyle w:val="Heading1"/>
        <w:rPr>
          <w:rFonts w:ascii="Times New Roman" w:eastAsia="Times New Roman" w:hAnsi="Times New Roman" w:cs="Times New Roman"/>
          <w:b/>
          <w:sz w:val="28"/>
          <w:szCs w:val="28"/>
          <w:u w:val="single"/>
        </w:rPr>
      </w:pPr>
      <w:bookmarkStart w:id="18" w:name="_heading=h.3j2qqm3" w:colFirst="0" w:colLast="0"/>
      <w:bookmarkEnd w:id="18"/>
      <w:r>
        <w:rPr>
          <w:rFonts w:ascii="Times New Roman" w:eastAsia="Times New Roman" w:hAnsi="Times New Roman" w:cs="Times New Roman"/>
          <w:b/>
          <w:sz w:val="28"/>
          <w:szCs w:val="28"/>
          <w:u w:val="single"/>
        </w:rPr>
        <w:lastRenderedPageBreak/>
        <w:t xml:space="preserve">Milestone 4- The Lightning App: </w:t>
      </w:r>
    </w:p>
    <w:p w14:paraId="73BB818D"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app is a collection of items that work together to serve a particular function. In Lightning Experience, Lightning apps give your users access to sets of objects, tabs, and other items all in one convenient bundle in the navigation bar. </w:t>
      </w:r>
    </w:p>
    <w:p w14:paraId="7B65E2B3"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Lightning apps let you brand your apps with a custom color and logo. You can even include a utility bar and Lightning page tabs in your Lightning app. Members of your org can work more efficiently by easily switching between apps. </w:t>
      </w:r>
    </w:p>
    <w:p w14:paraId="0EB6DD33" w14:textId="77777777" w:rsidR="008C68F0" w:rsidRDefault="00000000">
      <w:pPr>
        <w:pStyle w:val="Heading2"/>
        <w:widowControl w:val="0"/>
        <w:spacing w:before="37" w:line="240" w:lineRule="auto"/>
        <w:rPr>
          <w:rFonts w:ascii="Times New Roman" w:eastAsia="Times New Roman" w:hAnsi="Times New Roman" w:cs="Times New Roman"/>
          <w:b/>
          <w:sz w:val="24"/>
          <w:szCs w:val="24"/>
        </w:rPr>
      </w:pPr>
      <w:bookmarkStart w:id="19" w:name="_heading=h.1y810tw" w:colFirst="0" w:colLast="0"/>
      <w:bookmarkEnd w:id="19"/>
      <w:r>
        <w:rPr>
          <w:rFonts w:ascii="Times New Roman" w:eastAsia="Times New Roman" w:hAnsi="Times New Roman" w:cs="Times New Roman"/>
          <w:b/>
          <w:sz w:val="24"/>
          <w:szCs w:val="24"/>
        </w:rPr>
        <w:br/>
        <w:t>Activity 1: Create a Lightning App</w:t>
      </w:r>
    </w:p>
    <w:p w14:paraId="18509DDC" w14:textId="77777777" w:rsidR="008C68F0" w:rsidRDefault="00000000">
      <w:pPr>
        <w:spacing w:before="300"/>
        <w:rPr>
          <w:rFonts w:ascii="Times New Roman" w:eastAsia="Times New Roman" w:hAnsi="Times New Roman" w:cs="Times New Roman"/>
          <w:b/>
          <w:sz w:val="24"/>
          <w:szCs w:val="24"/>
        </w:rPr>
      </w:pPr>
      <w:r>
        <w:rPr>
          <w:rFonts w:ascii="Times New Roman" w:eastAsia="Times New Roman" w:hAnsi="Times New Roman" w:cs="Times New Roman"/>
          <w:b/>
          <w:sz w:val="24"/>
          <w:szCs w:val="24"/>
        </w:rPr>
        <w:t>To create a lightning app page:</w:t>
      </w:r>
    </w:p>
    <w:p w14:paraId="67C4BA77" w14:textId="77777777" w:rsidR="008C68F0" w:rsidRDefault="00000000">
      <w:pPr>
        <w:numPr>
          <w:ilvl w:val="0"/>
          <w:numId w:val="50"/>
        </w:numPr>
        <w:spacing w:before="300"/>
        <w:ind w:left="425"/>
        <w:rPr>
          <w:rFonts w:ascii="Times New Roman" w:eastAsia="Times New Roman" w:hAnsi="Times New Roman" w:cs="Times New Roman"/>
          <w:sz w:val="24"/>
          <w:szCs w:val="24"/>
        </w:rPr>
      </w:pPr>
      <w:r>
        <w:rPr>
          <w:rFonts w:ascii="Cardo" w:eastAsia="Cardo" w:hAnsi="Cardo" w:cs="Cardo"/>
          <w:sz w:val="24"/>
          <w:szCs w:val="24"/>
        </w:rPr>
        <w:t xml:space="preserve">Go to setup page → search “app manager” in quick find → select “app manager” → click on </w:t>
      </w:r>
      <w:proofErr w:type="gramStart"/>
      <w:r>
        <w:rPr>
          <w:rFonts w:ascii="Cardo" w:eastAsia="Cardo" w:hAnsi="Cardo" w:cs="Cardo"/>
          <w:sz w:val="24"/>
          <w:szCs w:val="24"/>
        </w:rPr>
        <w:t>New</w:t>
      </w:r>
      <w:proofErr w:type="gramEnd"/>
      <w:r>
        <w:rPr>
          <w:rFonts w:ascii="Cardo" w:eastAsia="Cardo" w:hAnsi="Cardo" w:cs="Cardo"/>
          <w:sz w:val="24"/>
          <w:szCs w:val="24"/>
        </w:rPr>
        <w:t xml:space="preserve"> lightning App.</w:t>
      </w:r>
    </w:p>
    <w:p w14:paraId="01325441" w14:textId="77777777" w:rsidR="008C68F0" w:rsidRDefault="00000000">
      <w:pPr>
        <w:spacing w:before="300"/>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08E60D5" wp14:editId="71258991">
            <wp:extent cx="4538663" cy="2412578"/>
            <wp:effectExtent l="0" t="0" r="0" b="0"/>
            <wp:docPr id="15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6"/>
                    <a:srcRect/>
                    <a:stretch>
                      <a:fillRect/>
                    </a:stretch>
                  </pic:blipFill>
                  <pic:spPr>
                    <a:xfrm>
                      <a:off x="0" y="0"/>
                      <a:ext cx="4538663" cy="2412578"/>
                    </a:xfrm>
                    <a:prstGeom prst="rect">
                      <a:avLst/>
                    </a:prstGeom>
                    <a:ln/>
                  </pic:spPr>
                </pic:pic>
              </a:graphicData>
            </a:graphic>
          </wp:inline>
        </w:drawing>
      </w:r>
    </w:p>
    <w:p w14:paraId="02D7001C" w14:textId="77777777" w:rsidR="008C68F0" w:rsidRDefault="00000000">
      <w:pPr>
        <w:numPr>
          <w:ilvl w:val="0"/>
          <w:numId w:val="50"/>
        </w:numPr>
        <w:spacing w:before="300"/>
        <w:ind w:left="425"/>
        <w:rPr>
          <w:rFonts w:ascii="Times New Roman" w:eastAsia="Times New Roman" w:hAnsi="Times New Roman" w:cs="Times New Roman"/>
          <w:sz w:val="24"/>
          <w:szCs w:val="24"/>
        </w:rPr>
      </w:pPr>
      <w:r>
        <w:rPr>
          <w:rFonts w:ascii="Cardo" w:eastAsia="Cardo" w:hAnsi="Cardo" w:cs="Cardo"/>
          <w:sz w:val="24"/>
          <w:szCs w:val="24"/>
        </w:rPr>
        <w:t>Fill the app name in app details as MY RICE →</w:t>
      </w:r>
      <w:proofErr w:type="gramStart"/>
      <w:r>
        <w:rPr>
          <w:rFonts w:ascii="Cardo" w:eastAsia="Cardo" w:hAnsi="Cardo" w:cs="Cardo"/>
          <w:sz w:val="24"/>
          <w:szCs w:val="24"/>
        </w:rPr>
        <w:t>Next  →</w:t>
      </w:r>
      <w:proofErr w:type="gramEnd"/>
      <w:r>
        <w:rPr>
          <w:rFonts w:ascii="Cardo" w:eastAsia="Cardo" w:hAnsi="Cardo" w:cs="Cardo"/>
          <w:sz w:val="24"/>
          <w:szCs w:val="24"/>
        </w:rPr>
        <w:t xml:space="preserve"> (App option page) keep it as default → Next → (Utility Items) keep it as default → Next.</w:t>
      </w:r>
      <w:r>
        <w:rPr>
          <w:rFonts w:ascii="Cardo" w:eastAsia="Cardo" w:hAnsi="Cardo" w:cs="Cardo"/>
          <w:sz w:val="24"/>
          <w:szCs w:val="24"/>
        </w:rPr>
        <w:br/>
      </w:r>
      <w:r>
        <w:rPr>
          <w:rFonts w:ascii="Times New Roman" w:eastAsia="Times New Roman" w:hAnsi="Times New Roman" w:cs="Times New Roman"/>
          <w:noProof/>
          <w:sz w:val="24"/>
          <w:szCs w:val="24"/>
        </w:rPr>
        <w:drawing>
          <wp:inline distT="114300" distB="114300" distL="114300" distR="114300" wp14:anchorId="481B76BD" wp14:editId="60A707CD">
            <wp:extent cx="4595813" cy="1862755"/>
            <wp:effectExtent l="0" t="0" r="0" b="0"/>
            <wp:docPr id="15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7"/>
                    <a:srcRect/>
                    <a:stretch>
                      <a:fillRect/>
                    </a:stretch>
                  </pic:blipFill>
                  <pic:spPr>
                    <a:xfrm>
                      <a:off x="0" y="0"/>
                      <a:ext cx="4595813" cy="1862755"/>
                    </a:xfrm>
                    <a:prstGeom prst="rect">
                      <a:avLst/>
                    </a:prstGeom>
                    <a:ln/>
                  </pic:spPr>
                </pic:pic>
              </a:graphicData>
            </a:graphic>
          </wp:inline>
        </w:drawing>
      </w:r>
    </w:p>
    <w:p w14:paraId="0D2BD205" w14:textId="77777777" w:rsidR="008C68F0" w:rsidRDefault="00000000">
      <w:pPr>
        <w:numPr>
          <w:ilvl w:val="0"/>
          <w:numId w:val="50"/>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Upload a photo that is related to your app.</w:t>
      </w:r>
    </w:p>
    <w:p w14:paraId="6524D05B" w14:textId="77777777" w:rsidR="008C68F0" w:rsidRDefault="00000000">
      <w:pPr>
        <w:numPr>
          <w:ilvl w:val="0"/>
          <w:numId w:val="50"/>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To Add Navigation Items:</w:t>
      </w:r>
      <w:r>
        <w:rPr>
          <w:rFonts w:ascii="Times New Roman" w:eastAsia="Times New Roman" w:hAnsi="Times New Roman" w:cs="Times New Roman"/>
          <w:noProof/>
          <w:sz w:val="24"/>
          <w:szCs w:val="24"/>
        </w:rPr>
        <w:drawing>
          <wp:inline distT="114300" distB="114300" distL="114300" distR="114300" wp14:anchorId="02E326D5" wp14:editId="5F55674F">
            <wp:extent cx="5731200" cy="2362200"/>
            <wp:effectExtent l="0" t="0" r="0" b="0"/>
            <wp:docPr id="16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8"/>
                    <a:srcRect/>
                    <a:stretch>
                      <a:fillRect/>
                    </a:stretch>
                  </pic:blipFill>
                  <pic:spPr>
                    <a:xfrm>
                      <a:off x="0" y="0"/>
                      <a:ext cx="5731200" cy="2362200"/>
                    </a:xfrm>
                    <a:prstGeom prst="rect">
                      <a:avLst/>
                    </a:prstGeom>
                    <a:ln/>
                  </pic:spPr>
                </pic:pic>
              </a:graphicData>
            </a:graphic>
          </wp:inline>
        </w:drawing>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 xml:space="preserve">Select the items (supplier, rice mill, </w:t>
      </w:r>
      <w:proofErr w:type="gramStart"/>
      <w:r>
        <w:rPr>
          <w:rFonts w:ascii="Times New Roman" w:eastAsia="Times New Roman" w:hAnsi="Times New Roman" w:cs="Times New Roman"/>
          <w:sz w:val="24"/>
          <w:szCs w:val="24"/>
        </w:rPr>
        <w:t>consumer</w:t>
      </w:r>
      <w:r>
        <w:rPr>
          <w:rFonts w:ascii="Times New Roman" w:eastAsia="Times New Roman" w:hAnsi="Times New Roman" w:cs="Times New Roman"/>
          <w:b/>
          <w:sz w:val="24"/>
          <w:szCs w:val="24"/>
        </w:rPr>
        <w:t xml:space="preserve"> </w:t>
      </w:r>
      <w:r>
        <w:rPr>
          <w:rFonts w:ascii="Cardo" w:eastAsia="Cardo" w:hAnsi="Cardo" w:cs="Cardo"/>
          <w:sz w:val="24"/>
          <w:szCs w:val="24"/>
        </w:rPr>
        <w:t>,</w:t>
      </w:r>
      <w:proofErr w:type="gramEnd"/>
      <w:r>
        <w:rPr>
          <w:rFonts w:ascii="Cardo" w:eastAsia="Cardo" w:hAnsi="Cardo" w:cs="Cardo"/>
          <w:sz w:val="24"/>
          <w:szCs w:val="24"/>
        </w:rPr>
        <w:t xml:space="preserve"> Rice details ) from the search bar and move it using the arrow button → Next.</w:t>
      </w:r>
      <w:r>
        <w:rPr>
          <w:rFonts w:ascii="Cardo" w:eastAsia="Cardo" w:hAnsi="Cardo" w:cs="Cardo"/>
          <w:sz w:val="24"/>
          <w:szCs w:val="24"/>
        </w:rPr>
        <w:br/>
      </w:r>
    </w:p>
    <w:p w14:paraId="505A3003" w14:textId="77777777" w:rsidR="008C68F0" w:rsidRDefault="00000000">
      <w:pPr>
        <w:numPr>
          <w:ilvl w:val="0"/>
          <w:numId w:val="50"/>
        </w:numPr>
        <w:spacing w:after="240"/>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To Add User Profiles:</w:t>
      </w:r>
    </w:p>
    <w:p w14:paraId="2EF0B49D" w14:textId="77777777" w:rsidR="008C68F0" w:rsidRDefault="00000000">
      <w:pPr>
        <w:spacing w:before="300" w:after="300"/>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A6928CD" wp14:editId="5F4F2EEA">
            <wp:extent cx="5731200" cy="1943100"/>
            <wp:effectExtent l="0" t="0" r="0" b="0"/>
            <wp:docPr id="16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9"/>
                    <a:srcRect/>
                    <a:stretch>
                      <a:fillRect/>
                    </a:stretch>
                  </pic:blipFill>
                  <pic:spPr>
                    <a:xfrm>
                      <a:off x="0" y="0"/>
                      <a:ext cx="5731200" cy="1943100"/>
                    </a:xfrm>
                    <a:prstGeom prst="rect">
                      <a:avLst/>
                    </a:prstGeom>
                    <a:ln/>
                  </pic:spPr>
                </pic:pic>
              </a:graphicData>
            </a:graphic>
          </wp:inline>
        </w:drawing>
      </w:r>
    </w:p>
    <w:p w14:paraId="634DB67C" w14:textId="77777777" w:rsidR="008C68F0" w:rsidRPr="00384248" w:rsidRDefault="00000000">
      <w:pPr>
        <w:spacing w:before="300"/>
        <w:ind w:left="425"/>
        <w:rPr>
          <w:rFonts w:ascii="Times New Roman" w:eastAsia="Times New Roman" w:hAnsi="Times New Roman" w:cs="Times New Roman"/>
          <w:sz w:val="24"/>
          <w:szCs w:val="24"/>
        </w:rPr>
      </w:pPr>
      <w:r w:rsidRPr="00384248">
        <w:rPr>
          <w:rFonts w:ascii="Times New Roman" w:eastAsia="Cardo" w:hAnsi="Times New Roman" w:cs="Times New Roman"/>
          <w:sz w:val="24"/>
          <w:szCs w:val="24"/>
        </w:rPr>
        <w:t>Search profiles (System administrator) in the search bar → click on the arrow button → save &amp; finish.</w:t>
      </w:r>
      <w:r w:rsidRPr="00384248">
        <w:rPr>
          <w:rFonts w:ascii="Times New Roman" w:eastAsia="Cardo" w:hAnsi="Times New Roman" w:cs="Times New Roman"/>
          <w:sz w:val="24"/>
          <w:szCs w:val="24"/>
        </w:rPr>
        <w:tab/>
      </w:r>
    </w:p>
    <w:p w14:paraId="375EAFE1" w14:textId="77777777" w:rsidR="008C68F0" w:rsidRDefault="00000000">
      <w:pPr>
        <w:pStyle w:val="Heading1"/>
        <w:spacing w:before="300" w:after="300"/>
      </w:pPr>
      <w:bookmarkStart w:id="20" w:name="_heading=h.4i7ojhp" w:colFirst="0" w:colLast="0"/>
      <w:bookmarkEnd w:id="20"/>
      <w:r>
        <w:rPr>
          <w:rFonts w:ascii="Times New Roman" w:eastAsia="Times New Roman" w:hAnsi="Times New Roman" w:cs="Times New Roman"/>
          <w:b/>
          <w:sz w:val="28"/>
          <w:szCs w:val="28"/>
        </w:rPr>
        <w:t xml:space="preserve">Milestone </w:t>
      </w:r>
      <w:proofErr w:type="gramStart"/>
      <w:r>
        <w:rPr>
          <w:rFonts w:ascii="Times New Roman" w:eastAsia="Times New Roman" w:hAnsi="Times New Roman" w:cs="Times New Roman"/>
          <w:b/>
          <w:sz w:val="28"/>
          <w:szCs w:val="28"/>
        </w:rPr>
        <w:t>5 :</w:t>
      </w:r>
      <w:proofErr w:type="gramEnd"/>
      <w:r>
        <w:rPr>
          <w:rFonts w:ascii="Times New Roman" w:eastAsia="Times New Roman" w:hAnsi="Times New Roman" w:cs="Times New Roman"/>
          <w:b/>
          <w:sz w:val="28"/>
          <w:szCs w:val="28"/>
        </w:rPr>
        <w:t xml:space="preserve"> Fields</w:t>
      </w:r>
    </w:p>
    <w:p w14:paraId="468E15BE" w14:textId="77777777" w:rsidR="008C68F0" w:rsidRPr="00655241" w:rsidRDefault="00000000">
      <w:pPr>
        <w:rPr>
          <w:rFonts w:ascii="Times New Roman" w:hAnsi="Times New Roman" w:cs="Times New Roman"/>
        </w:rPr>
      </w:pPr>
      <w:r w:rsidRPr="00655241">
        <w:rPr>
          <w:rFonts w:ascii="Times New Roman" w:hAnsi="Times New Roman" w:cs="Times New Roman"/>
        </w:rPr>
        <w:t xml:space="preserve">When we talk about Salesforce, Fields represent the data stored in the columns of a relational database. It can also hold any valuable information that you require for a specific object. Hence, the overall searching, deletion, and editing of the records become simpler and quicker. </w:t>
      </w:r>
    </w:p>
    <w:p w14:paraId="53E4ED0B" w14:textId="77777777" w:rsidR="008C68F0" w:rsidRPr="00655241" w:rsidRDefault="00000000">
      <w:pPr>
        <w:rPr>
          <w:rFonts w:ascii="Times New Roman" w:eastAsia="Times New Roman" w:hAnsi="Times New Roman" w:cs="Times New Roman"/>
          <w:sz w:val="24"/>
          <w:szCs w:val="24"/>
        </w:rPr>
      </w:pPr>
      <w:r w:rsidRPr="00655241">
        <w:rPr>
          <w:rFonts w:ascii="Times New Roman" w:eastAsia="Times New Roman" w:hAnsi="Times New Roman" w:cs="Times New Roman"/>
          <w:sz w:val="24"/>
          <w:szCs w:val="24"/>
        </w:rPr>
        <w:t xml:space="preserve">Types of Fields </w:t>
      </w:r>
    </w:p>
    <w:p w14:paraId="1066A2BB" w14:textId="77777777" w:rsidR="008C68F0" w:rsidRDefault="00000000">
      <w:pPr>
        <w:numPr>
          <w:ilvl w:val="0"/>
          <w:numId w:val="27"/>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Standard Fields </w:t>
      </w:r>
    </w:p>
    <w:p w14:paraId="4C7D8A58" w14:textId="77777777" w:rsidR="008C68F0" w:rsidRDefault="00000000">
      <w:pPr>
        <w:numPr>
          <w:ilvl w:val="0"/>
          <w:numId w:val="27"/>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Custom Fields </w:t>
      </w:r>
    </w:p>
    <w:p w14:paraId="07312478" w14:textId="77777777" w:rsidR="008C68F0" w:rsidRDefault="00000000">
      <w:pPr>
        <w:widowControl w:val="0"/>
        <w:spacing w:before="352"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Standard Fields:</w:t>
      </w:r>
      <w:r>
        <w:rPr>
          <w:rFonts w:ascii="Times New Roman" w:eastAsia="Times New Roman" w:hAnsi="Times New Roman" w:cs="Times New Roman"/>
          <w:b/>
          <w:sz w:val="24"/>
          <w:szCs w:val="24"/>
        </w:rPr>
        <w:t xml:space="preserve"> </w:t>
      </w:r>
    </w:p>
    <w:p w14:paraId="0350C28D" w14:textId="77777777" w:rsidR="008C68F0" w:rsidRDefault="00000000">
      <w:pPr>
        <w:widowControl w:val="0"/>
        <w:spacing w:before="46" w:line="264" w:lineRule="auto"/>
        <w:ind w:right="197"/>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As the name suggests, the Standard Fields are the predefined fields in Salesforce that perform 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standard task. The main point is that you can’t simply delete a Standard Field until it is 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non-required standard field. Otherwise, users have the option to delete them at any point from</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the application freely. Moreover, we have some fields that you will find common in every</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Salesforce application. They are,</w:t>
      </w:r>
      <w:r>
        <w:rPr>
          <w:rFonts w:ascii="Times New Roman" w:eastAsia="Times New Roman" w:hAnsi="Times New Roman" w:cs="Times New Roman"/>
          <w:sz w:val="24"/>
          <w:szCs w:val="24"/>
        </w:rPr>
        <w:t xml:space="preserve"> </w:t>
      </w:r>
    </w:p>
    <w:p w14:paraId="4C443C1E" w14:textId="77777777" w:rsidR="008C68F0" w:rsidRDefault="00000000">
      <w:pPr>
        <w:widowControl w:val="0"/>
        <w:spacing w:before="13" w:line="240" w:lineRule="auto"/>
        <w:rPr>
          <w:rFonts w:ascii="Times New Roman" w:eastAsia="Times New Roman" w:hAnsi="Times New Roman" w:cs="Times New Roman"/>
          <w:sz w:val="24"/>
          <w:szCs w:val="24"/>
        </w:rPr>
      </w:pPr>
      <w:r>
        <w:rPr>
          <w:sz w:val="24"/>
          <w:szCs w:val="24"/>
          <w:highlight w:val="white"/>
        </w:rPr>
        <w:t xml:space="preserve">● </w:t>
      </w:r>
      <w:r>
        <w:rPr>
          <w:rFonts w:ascii="Times New Roman" w:eastAsia="Times New Roman" w:hAnsi="Times New Roman" w:cs="Times New Roman"/>
          <w:sz w:val="24"/>
          <w:szCs w:val="24"/>
          <w:highlight w:val="white"/>
        </w:rPr>
        <w:t>Created By</w:t>
      </w:r>
      <w:r>
        <w:rPr>
          <w:rFonts w:ascii="Times New Roman" w:eastAsia="Times New Roman" w:hAnsi="Times New Roman" w:cs="Times New Roman"/>
          <w:sz w:val="24"/>
          <w:szCs w:val="24"/>
        </w:rPr>
        <w:t xml:space="preserve"> </w:t>
      </w:r>
    </w:p>
    <w:p w14:paraId="70C31AC6" w14:textId="77777777" w:rsidR="008C68F0" w:rsidRDefault="00000000">
      <w:pPr>
        <w:widowControl w:val="0"/>
        <w:spacing w:before="38" w:line="240" w:lineRule="auto"/>
        <w:rPr>
          <w:rFonts w:ascii="Times New Roman" w:eastAsia="Times New Roman" w:hAnsi="Times New Roman" w:cs="Times New Roman"/>
          <w:sz w:val="24"/>
          <w:szCs w:val="24"/>
        </w:rPr>
      </w:pPr>
      <w:r>
        <w:rPr>
          <w:sz w:val="24"/>
          <w:szCs w:val="24"/>
          <w:highlight w:val="white"/>
        </w:rPr>
        <w:t xml:space="preserve">● </w:t>
      </w:r>
      <w:r>
        <w:rPr>
          <w:rFonts w:ascii="Times New Roman" w:eastAsia="Times New Roman" w:hAnsi="Times New Roman" w:cs="Times New Roman"/>
          <w:sz w:val="24"/>
          <w:szCs w:val="24"/>
          <w:highlight w:val="white"/>
        </w:rPr>
        <w:t>Owner</w:t>
      </w:r>
      <w:r>
        <w:rPr>
          <w:rFonts w:ascii="Times New Roman" w:eastAsia="Times New Roman" w:hAnsi="Times New Roman" w:cs="Times New Roman"/>
          <w:sz w:val="24"/>
          <w:szCs w:val="24"/>
        </w:rPr>
        <w:t xml:space="preserve"> </w:t>
      </w:r>
    </w:p>
    <w:p w14:paraId="07E7008A" w14:textId="77777777" w:rsidR="008C68F0" w:rsidRDefault="00000000">
      <w:pPr>
        <w:widowControl w:val="0"/>
        <w:spacing w:before="38" w:line="240" w:lineRule="auto"/>
        <w:rPr>
          <w:rFonts w:ascii="Times New Roman" w:eastAsia="Times New Roman" w:hAnsi="Times New Roman" w:cs="Times New Roman"/>
          <w:sz w:val="24"/>
          <w:szCs w:val="24"/>
          <w:highlight w:val="white"/>
        </w:rPr>
      </w:pPr>
      <w:r>
        <w:rPr>
          <w:sz w:val="24"/>
          <w:szCs w:val="24"/>
          <w:highlight w:val="white"/>
        </w:rPr>
        <w:t xml:space="preserve">● </w:t>
      </w:r>
      <w:r>
        <w:rPr>
          <w:rFonts w:ascii="Times New Roman" w:eastAsia="Times New Roman" w:hAnsi="Times New Roman" w:cs="Times New Roman"/>
          <w:sz w:val="24"/>
          <w:szCs w:val="24"/>
          <w:highlight w:val="white"/>
        </w:rPr>
        <w:t>Last Modified</w:t>
      </w:r>
    </w:p>
    <w:p w14:paraId="440C631B" w14:textId="77777777" w:rsidR="008C68F0" w:rsidRDefault="00000000">
      <w:pPr>
        <w:widowControl w:val="0"/>
        <w:spacing w:before="38" w:line="240" w:lineRule="auto"/>
        <w:rPr>
          <w:rFonts w:ascii="Times New Roman" w:eastAsia="Times New Roman" w:hAnsi="Times New Roman" w:cs="Times New Roman"/>
          <w:sz w:val="24"/>
          <w:szCs w:val="24"/>
        </w:rPr>
      </w:pPr>
      <w:r>
        <w:rPr>
          <w:sz w:val="24"/>
          <w:szCs w:val="24"/>
          <w:highlight w:val="white"/>
        </w:rPr>
        <w:t xml:space="preserve">● </w:t>
      </w:r>
      <w:r>
        <w:rPr>
          <w:rFonts w:ascii="Times New Roman" w:eastAsia="Times New Roman" w:hAnsi="Times New Roman" w:cs="Times New Roman"/>
          <w:sz w:val="24"/>
          <w:szCs w:val="24"/>
          <w:highlight w:val="white"/>
        </w:rPr>
        <w:t xml:space="preserve">Field Made During </w:t>
      </w:r>
      <w:proofErr w:type="gramStart"/>
      <w:r>
        <w:rPr>
          <w:rFonts w:ascii="Times New Roman" w:eastAsia="Times New Roman" w:hAnsi="Times New Roman" w:cs="Times New Roman"/>
          <w:sz w:val="24"/>
          <w:szCs w:val="24"/>
          <w:highlight w:val="white"/>
        </w:rPr>
        <w:t>object</w:t>
      </w:r>
      <w:proofErr w:type="gramEnd"/>
      <w:r>
        <w:rPr>
          <w:rFonts w:ascii="Times New Roman" w:eastAsia="Times New Roman" w:hAnsi="Times New Roman" w:cs="Times New Roman"/>
          <w:sz w:val="24"/>
          <w:szCs w:val="24"/>
          <w:highlight w:val="white"/>
        </w:rPr>
        <w:t xml:space="preserve"> Creation</w:t>
      </w:r>
      <w:r>
        <w:rPr>
          <w:rFonts w:ascii="Times New Roman" w:eastAsia="Times New Roman" w:hAnsi="Times New Roman" w:cs="Times New Roman"/>
          <w:sz w:val="24"/>
          <w:szCs w:val="24"/>
        </w:rPr>
        <w:t xml:space="preserve"> </w:t>
      </w:r>
    </w:p>
    <w:p w14:paraId="2A42ECC2" w14:textId="77777777" w:rsidR="008C68F0" w:rsidRDefault="008C68F0">
      <w:pPr>
        <w:widowControl w:val="0"/>
        <w:spacing w:before="38" w:line="240" w:lineRule="auto"/>
        <w:rPr>
          <w:rFonts w:ascii="Times New Roman" w:eastAsia="Times New Roman" w:hAnsi="Times New Roman" w:cs="Times New Roman"/>
          <w:sz w:val="24"/>
          <w:szCs w:val="24"/>
        </w:rPr>
      </w:pPr>
    </w:p>
    <w:p w14:paraId="6481A22B" w14:textId="77777777" w:rsidR="008C68F0" w:rsidRDefault="00000000">
      <w:pPr>
        <w:widowControl w:val="0"/>
        <w:spacing w:before="38"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Custom Fields</w:t>
      </w:r>
      <w:r>
        <w:rPr>
          <w:rFonts w:ascii="Times New Roman" w:eastAsia="Times New Roman" w:hAnsi="Times New Roman" w:cs="Times New Roman"/>
          <w:b/>
          <w:sz w:val="26"/>
          <w:szCs w:val="26"/>
          <w:highlight w:val="white"/>
        </w:rPr>
        <w:t>:</w:t>
      </w:r>
      <w:r>
        <w:rPr>
          <w:rFonts w:ascii="Times New Roman" w:eastAsia="Times New Roman" w:hAnsi="Times New Roman" w:cs="Times New Roman"/>
          <w:b/>
          <w:sz w:val="24"/>
          <w:szCs w:val="24"/>
        </w:rPr>
        <w:t xml:space="preserve"> </w:t>
      </w:r>
    </w:p>
    <w:p w14:paraId="5C3747B3" w14:textId="77777777" w:rsidR="008C68F0" w:rsidRDefault="00000000">
      <w:pPr>
        <w:widowControl w:val="0"/>
        <w:spacing w:before="3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On the other side of the coin, Custom Fields are highly flexible, and users can change them</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according to requirements. Moreover, each organizer or company can use them if necessary. It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means you need not always include them in the records, unlike Standard fields. Hence, the final</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decision depends on the user, and he can add/remove Custom Fields of any given form.</w:t>
      </w:r>
    </w:p>
    <w:p w14:paraId="4FC69670" w14:textId="77777777" w:rsidR="008C68F0" w:rsidRDefault="008C68F0"/>
    <w:p w14:paraId="10861C8F" w14:textId="77777777" w:rsidR="008C68F0" w:rsidRDefault="008C68F0">
      <w:pPr>
        <w:rPr>
          <w:b/>
        </w:rPr>
      </w:pPr>
    </w:p>
    <w:p w14:paraId="04025393" w14:textId="77777777" w:rsidR="008C68F0" w:rsidRDefault="00000000">
      <w:pPr>
        <w:pStyle w:val="Heading2"/>
        <w:widowControl w:val="0"/>
        <w:spacing w:before="38" w:line="240" w:lineRule="auto"/>
        <w:rPr>
          <w:rFonts w:ascii="Times New Roman" w:eastAsia="Times New Roman" w:hAnsi="Times New Roman" w:cs="Times New Roman"/>
          <w:b/>
          <w:sz w:val="28"/>
          <w:szCs w:val="28"/>
        </w:rPr>
      </w:pPr>
      <w:bookmarkStart w:id="21" w:name="_heading=h.2xcytpi" w:colFirst="0" w:colLast="0"/>
      <w:bookmarkEnd w:id="21"/>
      <w:r>
        <w:rPr>
          <w:rFonts w:ascii="Times New Roman" w:eastAsia="Times New Roman" w:hAnsi="Times New Roman" w:cs="Times New Roman"/>
          <w:b/>
          <w:sz w:val="28"/>
          <w:szCs w:val="28"/>
        </w:rPr>
        <w:t xml:space="preserve">Activity 1: Creating the number field in rice details object </w:t>
      </w:r>
    </w:p>
    <w:p w14:paraId="684CD5AA"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Creating the number field in rice details object </w:t>
      </w:r>
    </w:p>
    <w:p w14:paraId="66ADBB7D" w14:textId="77777777" w:rsidR="008C68F0" w:rsidRDefault="00000000">
      <w:pPr>
        <w:numPr>
          <w:ilvl w:val="0"/>
          <w:numId w:val="34"/>
        </w:numPr>
        <w:rPr>
          <w:rFonts w:ascii="Times New Roman" w:eastAsia="Times New Roman" w:hAnsi="Times New Roman" w:cs="Times New Roman"/>
          <w:sz w:val="24"/>
          <w:szCs w:val="24"/>
        </w:rPr>
      </w:pPr>
      <w:r>
        <w:rPr>
          <w:rFonts w:ascii="Cardo" w:eastAsia="Cardo" w:hAnsi="Cardo" w:cs="Cardo"/>
          <w:sz w:val="24"/>
          <w:szCs w:val="24"/>
        </w:rPr>
        <w:t xml:space="preserve">Go to the setup page → click on object manager → From drop down click edit </w:t>
      </w:r>
      <w:proofErr w:type="gramStart"/>
      <w:r>
        <w:rPr>
          <w:rFonts w:ascii="Cardo" w:eastAsia="Cardo" w:hAnsi="Cardo" w:cs="Cardo"/>
          <w:sz w:val="24"/>
          <w:szCs w:val="24"/>
        </w:rPr>
        <w:t xml:space="preserve">for  </w:t>
      </w:r>
      <w:proofErr w:type="spellStart"/>
      <w:r>
        <w:rPr>
          <w:rFonts w:ascii="Cardo" w:eastAsia="Cardo" w:hAnsi="Cardo" w:cs="Cardo"/>
          <w:sz w:val="24"/>
          <w:szCs w:val="24"/>
        </w:rPr>
        <w:t>rice</w:t>
      </w:r>
      <w:proofErr w:type="spellEnd"/>
      <w:proofErr w:type="gramEnd"/>
      <w:r>
        <w:rPr>
          <w:rFonts w:ascii="Cardo" w:eastAsia="Cardo" w:hAnsi="Cardo" w:cs="Cardo"/>
          <w:sz w:val="24"/>
          <w:szCs w:val="24"/>
        </w:rPr>
        <w:t xml:space="preserve"> details object.</w:t>
      </w:r>
    </w:p>
    <w:p w14:paraId="31FE975B" w14:textId="77777777" w:rsidR="008C68F0" w:rsidRDefault="00000000">
      <w:pPr>
        <w:widowControl w:val="0"/>
        <w:spacing w:before="38" w:line="240" w:lineRule="auto"/>
        <w:ind w:firstLine="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BC7BD2B" wp14:editId="38B1059F">
            <wp:extent cx="5731200" cy="1104900"/>
            <wp:effectExtent l="0" t="0" r="0" b="0"/>
            <wp:docPr id="16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0"/>
                    <a:srcRect/>
                    <a:stretch>
                      <a:fillRect/>
                    </a:stretch>
                  </pic:blipFill>
                  <pic:spPr>
                    <a:xfrm>
                      <a:off x="0" y="0"/>
                      <a:ext cx="5731200" cy="1104900"/>
                    </a:xfrm>
                    <a:prstGeom prst="rect">
                      <a:avLst/>
                    </a:prstGeom>
                    <a:ln/>
                  </pic:spPr>
                </pic:pic>
              </a:graphicData>
            </a:graphic>
          </wp:inline>
        </w:drawing>
      </w:r>
    </w:p>
    <w:p w14:paraId="0F015BF2" w14:textId="77777777" w:rsidR="008C68F0" w:rsidRDefault="00000000">
      <w:pPr>
        <w:numPr>
          <w:ilvl w:val="0"/>
          <w:numId w:val="34"/>
        </w:numPr>
        <w:rPr>
          <w:rFonts w:ascii="Times New Roman" w:eastAsia="Times New Roman" w:hAnsi="Times New Roman" w:cs="Times New Roman"/>
          <w:sz w:val="24"/>
          <w:szCs w:val="24"/>
        </w:rPr>
      </w:pPr>
      <w:r>
        <w:rPr>
          <w:rFonts w:ascii="Cardo" w:eastAsia="Cardo" w:hAnsi="Cardo" w:cs="Cardo"/>
          <w:sz w:val="24"/>
          <w:szCs w:val="24"/>
        </w:rPr>
        <w:t>Click on fields &amp; relationship → click on New.</w:t>
      </w:r>
    </w:p>
    <w:p w14:paraId="42311D3E" w14:textId="77777777" w:rsidR="008C68F0" w:rsidRDefault="00000000">
      <w:pPr>
        <w:widowControl w:val="0"/>
        <w:spacing w:before="38"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A3166EC" wp14:editId="5446547C">
            <wp:extent cx="5731200" cy="2336800"/>
            <wp:effectExtent l="0" t="0" r="0" b="0"/>
            <wp:docPr id="1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5731200" cy="2336800"/>
                    </a:xfrm>
                    <a:prstGeom prst="rect">
                      <a:avLst/>
                    </a:prstGeom>
                    <a:ln/>
                  </pic:spPr>
                </pic:pic>
              </a:graphicData>
            </a:graphic>
          </wp:inline>
        </w:drawing>
      </w:r>
    </w:p>
    <w:p w14:paraId="713BB48E" w14:textId="77777777" w:rsidR="008C68F0" w:rsidRDefault="00000000">
      <w:pPr>
        <w:widowControl w:val="0"/>
        <w:numPr>
          <w:ilvl w:val="0"/>
          <w:numId w:val="34"/>
        </w:numPr>
        <w:spacing w:before="38"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Select Data type as “Number” and click Next.</w:t>
      </w:r>
    </w:p>
    <w:p w14:paraId="1A8A8E0B" w14:textId="77777777" w:rsidR="008C68F0" w:rsidRDefault="00000000">
      <w:pPr>
        <w:widowControl w:val="0"/>
        <w:numPr>
          <w:ilvl w:val="0"/>
          <w:numId w:val="34"/>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Given the Field Label as </w:t>
      </w:r>
      <w:proofErr w:type="gramStart"/>
      <w:r>
        <w:rPr>
          <w:rFonts w:ascii="Times New Roman" w:eastAsia="Times New Roman" w:hAnsi="Times New Roman" w:cs="Times New Roman"/>
          <w:sz w:val="24"/>
          <w:szCs w:val="24"/>
        </w:rPr>
        <w:t>“ rice</w:t>
      </w:r>
      <w:proofErr w:type="gramEnd"/>
      <w:r>
        <w:rPr>
          <w:rFonts w:ascii="Times New Roman" w:eastAsia="Times New Roman" w:hAnsi="Times New Roman" w:cs="Times New Roman"/>
          <w:sz w:val="24"/>
          <w:szCs w:val="24"/>
        </w:rPr>
        <w:t xml:space="preserve"> distributed ” and length as “ 5 ”.</w:t>
      </w:r>
    </w:p>
    <w:p w14:paraId="5078098C" w14:textId="77777777" w:rsidR="008C68F0" w:rsidRDefault="00000000">
      <w:pPr>
        <w:widowControl w:val="0"/>
        <w:spacing w:before="38"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923F07D" wp14:editId="62CDC446">
            <wp:extent cx="5731200" cy="2298700"/>
            <wp:effectExtent l="0" t="0" r="0" b="0"/>
            <wp:docPr id="13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5731200" cy="2298700"/>
                    </a:xfrm>
                    <a:prstGeom prst="rect">
                      <a:avLst/>
                    </a:prstGeom>
                    <a:ln/>
                  </pic:spPr>
                </pic:pic>
              </a:graphicData>
            </a:graphic>
          </wp:inline>
        </w:drawing>
      </w:r>
    </w:p>
    <w:p w14:paraId="281319A0" w14:textId="77777777" w:rsidR="008C68F0" w:rsidRDefault="00000000">
      <w:pPr>
        <w:widowControl w:val="0"/>
        <w:numPr>
          <w:ilvl w:val="0"/>
          <w:numId w:val="34"/>
        </w:numPr>
        <w:spacing w:before="38" w:line="240" w:lineRule="auto"/>
        <w:ind w:left="425"/>
        <w:rPr>
          <w:rFonts w:ascii="Times New Roman" w:eastAsia="Times New Roman" w:hAnsi="Times New Roman" w:cs="Times New Roman"/>
          <w:sz w:val="24"/>
          <w:szCs w:val="24"/>
        </w:rPr>
      </w:pPr>
      <w:r>
        <w:rPr>
          <w:rFonts w:ascii="Cardo" w:eastAsia="Cardo" w:hAnsi="Cardo" w:cs="Cardo"/>
          <w:sz w:val="24"/>
          <w:szCs w:val="24"/>
        </w:rPr>
        <w:t>Field Name will be auto populated, and click on Next→ Next → Save.</w:t>
      </w:r>
    </w:p>
    <w:p w14:paraId="7FCAD9D3" w14:textId="77777777" w:rsidR="008C68F0" w:rsidRDefault="008C68F0">
      <w:pPr>
        <w:ind w:left="720"/>
        <w:rPr>
          <w:b/>
        </w:rPr>
      </w:pPr>
    </w:p>
    <w:p w14:paraId="24137787" w14:textId="77777777" w:rsidR="008C68F0" w:rsidRDefault="00000000">
      <w:pPr>
        <w:pStyle w:val="Heading2"/>
        <w:rPr>
          <w:rFonts w:ascii="Times New Roman" w:eastAsia="Times New Roman" w:hAnsi="Times New Roman" w:cs="Times New Roman"/>
          <w:b/>
          <w:sz w:val="28"/>
          <w:szCs w:val="28"/>
        </w:rPr>
      </w:pPr>
      <w:bookmarkStart w:id="22" w:name="_heading=h.1ci93xb" w:colFirst="0" w:colLast="0"/>
      <w:bookmarkEnd w:id="22"/>
      <w:r>
        <w:rPr>
          <w:rFonts w:ascii="Times New Roman" w:eastAsia="Times New Roman" w:hAnsi="Times New Roman" w:cs="Times New Roman"/>
          <w:b/>
          <w:sz w:val="28"/>
          <w:szCs w:val="28"/>
        </w:rPr>
        <w:t xml:space="preserve">Activity </w:t>
      </w:r>
      <w:proofErr w:type="gramStart"/>
      <w:r>
        <w:rPr>
          <w:rFonts w:ascii="Times New Roman" w:eastAsia="Times New Roman" w:hAnsi="Times New Roman" w:cs="Times New Roman"/>
          <w:b/>
          <w:sz w:val="28"/>
          <w:szCs w:val="28"/>
        </w:rPr>
        <w:t>2 :</w:t>
      </w:r>
      <w:proofErr w:type="gramEnd"/>
      <w:r>
        <w:rPr>
          <w:rFonts w:ascii="Times New Roman" w:eastAsia="Times New Roman" w:hAnsi="Times New Roman" w:cs="Times New Roman"/>
          <w:b/>
          <w:sz w:val="28"/>
          <w:szCs w:val="28"/>
        </w:rPr>
        <w:t xml:space="preserve"> Creating Junction Object :</w:t>
      </w:r>
    </w:p>
    <w:p w14:paraId="19DD43E5"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gramStart"/>
      <w:r>
        <w:rPr>
          <w:rFonts w:ascii="Times New Roman" w:eastAsia="Times New Roman" w:hAnsi="Times New Roman" w:cs="Times New Roman"/>
          <w:sz w:val="24"/>
          <w:szCs w:val="24"/>
        </w:rPr>
        <w:t>Junction  object</w:t>
      </w:r>
      <w:proofErr w:type="gramEnd"/>
      <w:r>
        <w:rPr>
          <w:rFonts w:ascii="Times New Roman" w:eastAsia="Times New Roman" w:hAnsi="Times New Roman" w:cs="Times New Roman"/>
          <w:sz w:val="24"/>
          <w:szCs w:val="24"/>
        </w:rPr>
        <w:t xml:space="preserve"> is a custom object that serves as a bridge between two related objects in a  many-to-many relationship. It allows you to create a relationship between records of two different objects by creating a many-to-many relationship model.</w:t>
      </w:r>
    </w:p>
    <w:p w14:paraId="58827777" w14:textId="77777777" w:rsidR="008C68F0" w:rsidRDefault="008C68F0">
      <w:pPr>
        <w:rPr>
          <w:rFonts w:ascii="Times New Roman" w:eastAsia="Times New Roman" w:hAnsi="Times New Roman" w:cs="Times New Roman"/>
          <w:sz w:val="24"/>
          <w:szCs w:val="24"/>
        </w:rPr>
      </w:pPr>
    </w:p>
    <w:p w14:paraId="202DF0D1" w14:textId="77777777" w:rsidR="008C68F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Creating junction object as rice details with </w:t>
      </w:r>
      <w:r>
        <w:rPr>
          <w:rFonts w:ascii="Times New Roman" w:eastAsia="Times New Roman" w:hAnsi="Times New Roman" w:cs="Times New Roman"/>
          <w:b/>
          <w:sz w:val="26"/>
          <w:szCs w:val="26"/>
        </w:rPr>
        <w:t>supplier</w:t>
      </w:r>
      <w:r>
        <w:rPr>
          <w:rFonts w:ascii="Times New Roman" w:eastAsia="Times New Roman" w:hAnsi="Times New Roman" w:cs="Times New Roman"/>
          <w:b/>
          <w:sz w:val="24"/>
          <w:szCs w:val="24"/>
        </w:rPr>
        <w:t xml:space="preserve"> &amp; rice mill </w:t>
      </w:r>
    </w:p>
    <w:p w14:paraId="1D7C3A93"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create junction object </w:t>
      </w:r>
    </w:p>
    <w:p w14:paraId="41DFD92B" w14:textId="77777777" w:rsidR="008C68F0" w:rsidRDefault="00000000">
      <w:pPr>
        <w:numPr>
          <w:ilvl w:val="0"/>
          <w:numId w:val="23"/>
        </w:numPr>
        <w:ind w:left="425"/>
        <w:rPr>
          <w:rFonts w:ascii="Times New Roman" w:eastAsia="Times New Roman" w:hAnsi="Times New Roman" w:cs="Times New Roman"/>
          <w:sz w:val="24"/>
          <w:szCs w:val="24"/>
        </w:rPr>
      </w:pPr>
      <w:r>
        <w:rPr>
          <w:rFonts w:ascii="Cardo" w:eastAsia="Cardo" w:hAnsi="Cardo" w:cs="Cardo"/>
          <w:sz w:val="24"/>
          <w:szCs w:val="24"/>
        </w:rPr>
        <w:t xml:space="preserve">Go to the setup page → click on object manager → From drop down click edit </w:t>
      </w:r>
      <w:proofErr w:type="gramStart"/>
      <w:r>
        <w:rPr>
          <w:rFonts w:ascii="Cardo" w:eastAsia="Cardo" w:hAnsi="Cardo" w:cs="Cardo"/>
          <w:sz w:val="24"/>
          <w:szCs w:val="24"/>
        </w:rPr>
        <w:t xml:space="preserve">for  </w:t>
      </w:r>
      <w:proofErr w:type="spellStart"/>
      <w:r>
        <w:rPr>
          <w:rFonts w:ascii="Cardo" w:eastAsia="Cardo" w:hAnsi="Cardo" w:cs="Cardo"/>
          <w:sz w:val="24"/>
          <w:szCs w:val="24"/>
        </w:rPr>
        <w:t>rice</w:t>
      </w:r>
      <w:proofErr w:type="spellEnd"/>
      <w:proofErr w:type="gramEnd"/>
      <w:r>
        <w:rPr>
          <w:rFonts w:ascii="Cardo" w:eastAsia="Cardo" w:hAnsi="Cardo" w:cs="Cardo"/>
          <w:sz w:val="24"/>
          <w:szCs w:val="24"/>
        </w:rPr>
        <w:t xml:space="preserve"> details object.</w:t>
      </w:r>
    </w:p>
    <w:p w14:paraId="439B1033" w14:textId="77777777" w:rsidR="008C68F0" w:rsidRDefault="00000000">
      <w:pPr>
        <w:widowControl w:val="0"/>
        <w:spacing w:before="38" w:line="240" w:lineRule="auto"/>
        <w:ind w:firstLine="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AEF9B9B" wp14:editId="25314B8C">
            <wp:extent cx="5731200" cy="1104900"/>
            <wp:effectExtent l="0" t="0" r="0" b="0"/>
            <wp:docPr id="13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0"/>
                    <a:srcRect/>
                    <a:stretch>
                      <a:fillRect/>
                    </a:stretch>
                  </pic:blipFill>
                  <pic:spPr>
                    <a:xfrm>
                      <a:off x="0" y="0"/>
                      <a:ext cx="5731200" cy="1104900"/>
                    </a:xfrm>
                    <a:prstGeom prst="rect">
                      <a:avLst/>
                    </a:prstGeom>
                    <a:ln/>
                  </pic:spPr>
                </pic:pic>
              </a:graphicData>
            </a:graphic>
          </wp:inline>
        </w:drawing>
      </w:r>
    </w:p>
    <w:p w14:paraId="2EC95C9B" w14:textId="77777777" w:rsidR="008C68F0" w:rsidRDefault="00000000">
      <w:pPr>
        <w:numPr>
          <w:ilvl w:val="0"/>
          <w:numId w:val="23"/>
        </w:numPr>
        <w:ind w:left="425"/>
        <w:rPr>
          <w:rFonts w:ascii="Times New Roman" w:eastAsia="Times New Roman" w:hAnsi="Times New Roman" w:cs="Times New Roman"/>
          <w:sz w:val="24"/>
          <w:szCs w:val="24"/>
        </w:rPr>
      </w:pPr>
      <w:r>
        <w:rPr>
          <w:rFonts w:ascii="Cardo" w:eastAsia="Cardo" w:hAnsi="Cardo" w:cs="Cardo"/>
          <w:sz w:val="24"/>
          <w:szCs w:val="24"/>
        </w:rPr>
        <w:t>Click on fields &amp; relationship → click on New.</w:t>
      </w:r>
    </w:p>
    <w:p w14:paraId="7DF2653F" w14:textId="77777777" w:rsidR="008C68F0" w:rsidRDefault="00000000">
      <w:pPr>
        <w:widowControl w:val="0"/>
        <w:spacing w:before="38"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F2C0336" wp14:editId="06842828">
            <wp:extent cx="5731200" cy="2336800"/>
            <wp:effectExtent l="0" t="0" r="0" b="0"/>
            <wp:docPr id="13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5731200" cy="2336800"/>
                    </a:xfrm>
                    <a:prstGeom prst="rect">
                      <a:avLst/>
                    </a:prstGeom>
                    <a:ln/>
                  </pic:spPr>
                </pic:pic>
              </a:graphicData>
            </a:graphic>
          </wp:inline>
        </w:drawing>
      </w:r>
    </w:p>
    <w:p w14:paraId="572311E7" w14:textId="77777777" w:rsidR="008C68F0" w:rsidRDefault="008C68F0">
      <w:pPr>
        <w:widowControl w:val="0"/>
        <w:spacing w:before="38" w:line="240" w:lineRule="auto"/>
        <w:ind w:firstLine="425"/>
        <w:rPr>
          <w:rFonts w:ascii="Times New Roman" w:eastAsia="Times New Roman" w:hAnsi="Times New Roman" w:cs="Times New Roman"/>
          <w:sz w:val="24"/>
          <w:szCs w:val="24"/>
        </w:rPr>
      </w:pPr>
    </w:p>
    <w:p w14:paraId="7772BA09" w14:textId="77777777" w:rsidR="008C68F0" w:rsidRDefault="00000000">
      <w:pPr>
        <w:numPr>
          <w:ilvl w:val="0"/>
          <w:numId w:val="23"/>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Select “Master-Detail relationship” as data type and click Next.</w:t>
      </w:r>
    </w:p>
    <w:p w14:paraId="0757D36C"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7052BA0" wp14:editId="3C67493B">
            <wp:extent cx="5731200" cy="2133600"/>
            <wp:effectExtent l="0" t="0" r="0" b="0"/>
            <wp:docPr id="13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3"/>
                    <a:srcRect/>
                    <a:stretch>
                      <a:fillRect/>
                    </a:stretch>
                  </pic:blipFill>
                  <pic:spPr>
                    <a:xfrm>
                      <a:off x="0" y="0"/>
                      <a:ext cx="5731200" cy="2133600"/>
                    </a:xfrm>
                    <a:prstGeom prst="rect">
                      <a:avLst/>
                    </a:prstGeom>
                    <a:ln/>
                  </pic:spPr>
                </pic:pic>
              </a:graphicData>
            </a:graphic>
          </wp:inline>
        </w:drawing>
      </w:r>
    </w:p>
    <w:p w14:paraId="4F569C4B" w14:textId="77777777" w:rsidR="008C68F0" w:rsidRDefault="00000000">
      <w:pPr>
        <w:numPr>
          <w:ilvl w:val="0"/>
          <w:numId w:val="23"/>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the related object </w:t>
      </w:r>
      <w:proofErr w:type="gramStart"/>
      <w:r>
        <w:rPr>
          <w:rFonts w:ascii="Times New Roman" w:eastAsia="Times New Roman" w:hAnsi="Times New Roman" w:cs="Times New Roman"/>
          <w:sz w:val="24"/>
          <w:szCs w:val="24"/>
        </w:rPr>
        <w:t>“ supplier</w:t>
      </w:r>
      <w:proofErr w:type="gramEnd"/>
      <w:r>
        <w:rPr>
          <w:rFonts w:ascii="Times New Roman" w:eastAsia="Times New Roman" w:hAnsi="Times New Roman" w:cs="Times New Roman"/>
          <w:sz w:val="24"/>
          <w:szCs w:val="24"/>
        </w:rPr>
        <w:t xml:space="preserve"> ” and click next.</w:t>
      </w:r>
    </w:p>
    <w:p w14:paraId="48B6BCB7"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171276F" wp14:editId="4D02C6B5">
            <wp:extent cx="5731200" cy="1511300"/>
            <wp:effectExtent l="0" t="0" r="0" b="0"/>
            <wp:docPr id="13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4"/>
                    <a:srcRect/>
                    <a:stretch>
                      <a:fillRect/>
                    </a:stretch>
                  </pic:blipFill>
                  <pic:spPr>
                    <a:xfrm>
                      <a:off x="0" y="0"/>
                      <a:ext cx="5731200" cy="1511300"/>
                    </a:xfrm>
                    <a:prstGeom prst="rect">
                      <a:avLst/>
                    </a:prstGeom>
                    <a:ln/>
                  </pic:spPr>
                </pic:pic>
              </a:graphicData>
            </a:graphic>
          </wp:inline>
        </w:drawing>
      </w:r>
    </w:p>
    <w:p w14:paraId="25729FA9" w14:textId="77777777" w:rsidR="008C68F0" w:rsidRDefault="00000000">
      <w:pPr>
        <w:widowControl w:val="0"/>
        <w:numPr>
          <w:ilvl w:val="0"/>
          <w:numId w:val="23"/>
        </w:numPr>
        <w:spacing w:before="38"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Give Field Label as “supplier Name” and click Next.</w:t>
      </w:r>
    </w:p>
    <w:p w14:paraId="3963CE71" w14:textId="77777777" w:rsidR="008C68F0" w:rsidRDefault="00000000">
      <w:pPr>
        <w:widowControl w:val="0"/>
        <w:numPr>
          <w:ilvl w:val="0"/>
          <w:numId w:val="23"/>
        </w:numPr>
        <w:spacing w:line="240" w:lineRule="auto"/>
        <w:ind w:left="425"/>
        <w:rPr>
          <w:rFonts w:ascii="Times New Roman" w:eastAsia="Times New Roman" w:hAnsi="Times New Roman" w:cs="Times New Roman"/>
          <w:sz w:val="24"/>
          <w:szCs w:val="24"/>
        </w:rPr>
      </w:pPr>
      <w:r>
        <w:rPr>
          <w:rFonts w:ascii="Cardo" w:eastAsia="Cardo" w:hAnsi="Cardo" w:cs="Cardo"/>
          <w:sz w:val="24"/>
          <w:szCs w:val="24"/>
        </w:rPr>
        <w:lastRenderedPageBreak/>
        <w:t>Next → Next → Save &amp; New.</w:t>
      </w:r>
    </w:p>
    <w:p w14:paraId="44F399CB" w14:textId="77777777" w:rsidR="008C68F0" w:rsidRDefault="008C68F0">
      <w:pPr>
        <w:widowControl w:val="0"/>
        <w:spacing w:before="38" w:line="240" w:lineRule="auto"/>
        <w:rPr>
          <w:rFonts w:ascii="Times New Roman" w:eastAsia="Times New Roman" w:hAnsi="Times New Roman" w:cs="Times New Roman"/>
          <w:sz w:val="24"/>
          <w:szCs w:val="24"/>
        </w:rPr>
      </w:pPr>
    </w:p>
    <w:p w14:paraId="505FEB4B" w14:textId="77777777" w:rsidR="008C68F0" w:rsidRDefault="00000000">
      <w:pPr>
        <w:widowControl w:val="0"/>
        <w:numPr>
          <w:ilvl w:val="0"/>
          <w:numId w:val="23"/>
        </w:numPr>
        <w:spacing w:before="38"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Follow the same steps </w:t>
      </w:r>
      <w:proofErr w:type="gramStart"/>
      <w:r>
        <w:rPr>
          <w:rFonts w:ascii="Times New Roman" w:eastAsia="Times New Roman" w:hAnsi="Times New Roman" w:cs="Times New Roman"/>
          <w:sz w:val="24"/>
          <w:szCs w:val="24"/>
        </w:rPr>
        <w:t>from  1</w:t>
      </w:r>
      <w:proofErr w:type="gramEnd"/>
      <w:r>
        <w:rPr>
          <w:rFonts w:ascii="Times New Roman" w:eastAsia="Times New Roman" w:hAnsi="Times New Roman" w:cs="Times New Roman"/>
          <w:sz w:val="24"/>
          <w:szCs w:val="24"/>
        </w:rPr>
        <w:t xml:space="preserve"> to 3.</w:t>
      </w:r>
    </w:p>
    <w:p w14:paraId="0AD28154" w14:textId="77777777" w:rsidR="008C68F0" w:rsidRDefault="00000000">
      <w:pPr>
        <w:widowControl w:val="0"/>
        <w:numPr>
          <w:ilvl w:val="0"/>
          <w:numId w:val="23"/>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the related object </w:t>
      </w:r>
      <w:proofErr w:type="gramStart"/>
      <w:r>
        <w:rPr>
          <w:rFonts w:ascii="Times New Roman" w:eastAsia="Times New Roman" w:hAnsi="Times New Roman" w:cs="Times New Roman"/>
          <w:sz w:val="24"/>
          <w:szCs w:val="24"/>
        </w:rPr>
        <w:t>“ rice</w:t>
      </w:r>
      <w:proofErr w:type="gramEnd"/>
      <w:r>
        <w:rPr>
          <w:rFonts w:ascii="Times New Roman" w:eastAsia="Times New Roman" w:hAnsi="Times New Roman" w:cs="Times New Roman"/>
          <w:sz w:val="24"/>
          <w:szCs w:val="24"/>
        </w:rPr>
        <w:t xml:space="preserve"> mill ” and click Next.</w:t>
      </w:r>
    </w:p>
    <w:p w14:paraId="48B82844" w14:textId="77777777" w:rsidR="008C68F0" w:rsidRDefault="00000000">
      <w:pPr>
        <w:widowControl w:val="0"/>
        <w:numPr>
          <w:ilvl w:val="0"/>
          <w:numId w:val="23"/>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Give Field Label as “rice mill 1(one)” and click Next.</w:t>
      </w:r>
    </w:p>
    <w:p w14:paraId="5BED8DBF" w14:textId="77777777" w:rsidR="008C68F0" w:rsidRDefault="00000000">
      <w:pPr>
        <w:widowControl w:val="0"/>
        <w:numPr>
          <w:ilvl w:val="0"/>
          <w:numId w:val="23"/>
        </w:numPr>
        <w:spacing w:line="240" w:lineRule="auto"/>
        <w:ind w:left="425"/>
        <w:rPr>
          <w:rFonts w:ascii="Times New Roman" w:eastAsia="Times New Roman" w:hAnsi="Times New Roman" w:cs="Times New Roman"/>
          <w:sz w:val="24"/>
          <w:szCs w:val="24"/>
        </w:rPr>
      </w:pPr>
      <w:r>
        <w:rPr>
          <w:rFonts w:ascii="Cardo" w:eastAsia="Cardo" w:hAnsi="Cardo" w:cs="Cardo"/>
          <w:sz w:val="24"/>
          <w:szCs w:val="24"/>
        </w:rPr>
        <w:t>Next → Next → Save.</w:t>
      </w:r>
    </w:p>
    <w:p w14:paraId="4363B872" w14:textId="77777777" w:rsidR="008C68F0" w:rsidRDefault="00000000">
      <w:pPr>
        <w:pStyle w:val="Heading2"/>
        <w:widowControl w:val="0"/>
        <w:spacing w:before="38" w:line="240" w:lineRule="auto"/>
        <w:rPr>
          <w:rFonts w:ascii="Times New Roman" w:eastAsia="Times New Roman" w:hAnsi="Times New Roman" w:cs="Times New Roman"/>
          <w:b/>
          <w:sz w:val="28"/>
          <w:szCs w:val="28"/>
        </w:rPr>
      </w:pPr>
      <w:bookmarkStart w:id="23" w:name="_heading=h.3whwml4" w:colFirst="0" w:colLast="0"/>
      <w:bookmarkEnd w:id="23"/>
      <w:r>
        <w:rPr>
          <w:rFonts w:ascii="Times New Roman" w:eastAsia="Times New Roman" w:hAnsi="Times New Roman" w:cs="Times New Roman"/>
          <w:b/>
          <w:sz w:val="28"/>
          <w:szCs w:val="28"/>
        </w:rPr>
        <w:t xml:space="preserve">Activity </w:t>
      </w:r>
      <w:proofErr w:type="gramStart"/>
      <w:r>
        <w:rPr>
          <w:rFonts w:ascii="Times New Roman" w:eastAsia="Times New Roman" w:hAnsi="Times New Roman" w:cs="Times New Roman"/>
          <w:b/>
          <w:sz w:val="28"/>
          <w:szCs w:val="28"/>
        </w:rPr>
        <w:t>3 :</w:t>
      </w:r>
      <w:proofErr w:type="gramEnd"/>
      <w:r>
        <w:rPr>
          <w:rFonts w:ascii="Times New Roman" w:eastAsia="Times New Roman" w:hAnsi="Times New Roman" w:cs="Times New Roman"/>
          <w:b/>
          <w:sz w:val="28"/>
          <w:szCs w:val="28"/>
        </w:rPr>
        <w:t xml:space="preserve"> Creating a Master-Detail Relationship</w:t>
      </w:r>
    </w:p>
    <w:p w14:paraId="63A7C202" w14:textId="77777777" w:rsidR="008C68F0" w:rsidRDefault="008C68F0"/>
    <w:p w14:paraId="35CAA357"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master-detail relationship is a type of relationship between two objects where the master object controls certain behaviors and settings of the detail object. Here are a few use cases that demonstrate the use of master-detail relationships</w:t>
      </w:r>
    </w:p>
    <w:p w14:paraId="39E90790" w14:textId="77777777" w:rsidR="008C68F0" w:rsidRDefault="008C68F0">
      <w:pPr>
        <w:rPr>
          <w:rFonts w:ascii="Times New Roman" w:eastAsia="Times New Roman" w:hAnsi="Times New Roman" w:cs="Times New Roman"/>
          <w:sz w:val="24"/>
          <w:szCs w:val="24"/>
        </w:rPr>
      </w:pPr>
    </w:p>
    <w:p w14:paraId="3BD3F9AD" w14:textId="77777777" w:rsidR="008C68F0" w:rsidRDefault="00000000">
      <w:pPr>
        <w:widowControl w:val="0"/>
        <w:spacing w:before="38"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Creating Master-Detail Relationship between consume</w:t>
      </w:r>
      <w:r>
        <w:rPr>
          <w:rFonts w:ascii="Times New Roman" w:eastAsia="Times New Roman" w:hAnsi="Times New Roman" w:cs="Times New Roman"/>
          <w:sz w:val="24"/>
          <w:szCs w:val="24"/>
        </w:rPr>
        <w:t>r</w:t>
      </w:r>
      <w:r>
        <w:rPr>
          <w:rFonts w:ascii="Times New Roman" w:eastAsia="Times New Roman" w:hAnsi="Times New Roman" w:cs="Times New Roman"/>
          <w:b/>
          <w:sz w:val="24"/>
          <w:szCs w:val="24"/>
        </w:rPr>
        <w:t xml:space="preserve"> &amp; rice mill Object</w:t>
      </w:r>
    </w:p>
    <w:p w14:paraId="4E1E3DEF"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Create a Master-Detail relationship </w:t>
      </w:r>
    </w:p>
    <w:p w14:paraId="793ADCBA" w14:textId="77777777" w:rsidR="008C68F0" w:rsidRDefault="00000000">
      <w:pPr>
        <w:numPr>
          <w:ilvl w:val="0"/>
          <w:numId w:val="29"/>
        </w:numPr>
        <w:ind w:left="425"/>
        <w:rPr>
          <w:rFonts w:ascii="Times New Roman" w:eastAsia="Times New Roman" w:hAnsi="Times New Roman" w:cs="Times New Roman"/>
          <w:sz w:val="24"/>
          <w:szCs w:val="24"/>
        </w:rPr>
      </w:pPr>
      <w:r>
        <w:rPr>
          <w:rFonts w:ascii="Cardo" w:eastAsia="Cardo" w:hAnsi="Cardo" w:cs="Cardo"/>
          <w:sz w:val="24"/>
          <w:szCs w:val="24"/>
        </w:rPr>
        <w:t xml:space="preserve">Go to the setup page → click on object manager → From drop down click edit </w:t>
      </w:r>
      <w:proofErr w:type="gramStart"/>
      <w:r>
        <w:rPr>
          <w:rFonts w:ascii="Cardo" w:eastAsia="Cardo" w:hAnsi="Cardo" w:cs="Cardo"/>
          <w:sz w:val="24"/>
          <w:szCs w:val="24"/>
        </w:rPr>
        <w:t>for  consumer</w:t>
      </w:r>
      <w:proofErr w:type="gramEnd"/>
      <w:r>
        <w:rPr>
          <w:rFonts w:ascii="Cardo" w:eastAsia="Cardo" w:hAnsi="Cardo" w:cs="Cardo"/>
          <w:sz w:val="24"/>
          <w:szCs w:val="24"/>
        </w:rPr>
        <w:t xml:space="preserve"> object.</w:t>
      </w:r>
    </w:p>
    <w:p w14:paraId="6232C2C8" w14:textId="77777777" w:rsidR="008C68F0" w:rsidRDefault="00000000">
      <w:pPr>
        <w:numPr>
          <w:ilvl w:val="0"/>
          <w:numId w:val="29"/>
        </w:numPr>
        <w:ind w:left="425"/>
        <w:rPr>
          <w:rFonts w:ascii="Times New Roman" w:eastAsia="Times New Roman" w:hAnsi="Times New Roman" w:cs="Times New Roman"/>
          <w:sz w:val="24"/>
          <w:szCs w:val="24"/>
        </w:rPr>
      </w:pPr>
      <w:r>
        <w:rPr>
          <w:rFonts w:ascii="Cardo" w:eastAsia="Cardo" w:hAnsi="Cardo" w:cs="Cardo"/>
          <w:sz w:val="24"/>
          <w:szCs w:val="24"/>
        </w:rPr>
        <w:t>Click on fields &amp; relationship → click on New.</w:t>
      </w:r>
    </w:p>
    <w:p w14:paraId="50674C32" w14:textId="77777777" w:rsidR="008C68F0" w:rsidRDefault="00000000">
      <w:pPr>
        <w:numPr>
          <w:ilvl w:val="0"/>
          <w:numId w:val="29"/>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Select “Master-Detail relationship” as data type and click Next.</w:t>
      </w:r>
    </w:p>
    <w:p w14:paraId="25E2F654" w14:textId="77777777" w:rsidR="008C68F0" w:rsidRDefault="00000000">
      <w:pPr>
        <w:numPr>
          <w:ilvl w:val="0"/>
          <w:numId w:val="29"/>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the related object </w:t>
      </w:r>
      <w:proofErr w:type="gramStart"/>
      <w:r>
        <w:rPr>
          <w:rFonts w:ascii="Times New Roman" w:eastAsia="Times New Roman" w:hAnsi="Times New Roman" w:cs="Times New Roman"/>
          <w:sz w:val="24"/>
          <w:szCs w:val="24"/>
        </w:rPr>
        <w:t>“ rice</w:t>
      </w:r>
      <w:proofErr w:type="gramEnd"/>
      <w:r>
        <w:rPr>
          <w:rFonts w:ascii="Times New Roman" w:eastAsia="Times New Roman" w:hAnsi="Times New Roman" w:cs="Times New Roman"/>
          <w:sz w:val="24"/>
          <w:szCs w:val="24"/>
        </w:rPr>
        <w:t xml:space="preserve"> mill”.</w:t>
      </w:r>
    </w:p>
    <w:p w14:paraId="0F10B808" w14:textId="77777777" w:rsidR="008C68F0" w:rsidRDefault="00000000">
      <w:pPr>
        <w:numPr>
          <w:ilvl w:val="0"/>
          <w:numId w:val="29"/>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Give Field Label as “rice mill name” and click Next.</w:t>
      </w:r>
    </w:p>
    <w:p w14:paraId="0F70B146" w14:textId="77777777" w:rsidR="008C68F0" w:rsidRDefault="00000000">
      <w:pPr>
        <w:numPr>
          <w:ilvl w:val="0"/>
          <w:numId w:val="29"/>
        </w:numPr>
        <w:ind w:left="425"/>
        <w:rPr>
          <w:rFonts w:ascii="Times New Roman" w:eastAsia="Times New Roman" w:hAnsi="Times New Roman" w:cs="Times New Roman"/>
          <w:sz w:val="24"/>
          <w:szCs w:val="24"/>
        </w:rPr>
      </w:pPr>
      <w:r>
        <w:rPr>
          <w:rFonts w:ascii="Cardo" w:eastAsia="Cardo" w:hAnsi="Cardo" w:cs="Cardo"/>
          <w:sz w:val="24"/>
          <w:szCs w:val="24"/>
        </w:rPr>
        <w:t>Next → Next → Save.</w:t>
      </w:r>
    </w:p>
    <w:p w14:paraId="714D7DE7" w14:textId="77777777" w:rsidR="008C68F0" w:rsidRDefault="00000000">
      <w:pPr>
        <w:pStyle w:val="Heading2"/>
        <w:widowControl w:val="0"/>
        <w:spacing w:before="38" w:line="240" w:lineRule="auto"/>
        <w:rPr>
          <w:rFonts w:ascii="Times New Roman" w:eastAsia="Times New Roman" w:hAnsi="Times New Roman" w:cs="Times New Roman"/>
          <w:b/>
          <w:sz w:val="28"/>
          <w:szCs w:val="28"/>
        </w:rPr>
      </w:pPr>
      <w:bookmarkStart w:id="24" w:name="_heading=h.2bn6wsx" w:colFirst="0" w:colLast="0"/>
      <w:bookmarkEnd w:id="24"/>
      <w:r>
        <w:rPr>
          <w:rFonts w:ascii="Times New Roman" w:eastAsia="Times New Roman" w:hAnsi="Times New Roman" w:cs="Times New Roman"/>
          <w:b/>
          <w:sz w:val="28"/>
          <w:szCs w:val="28"/>
        </w:rPr>
        <w:t xml:space="preserve">Activity </w:t>
      </w:r>
      <w:proofErr w:type="gramStart"/>
      <w:r>
        <w:rPr>
          <w:rFonts w:ascii="Times New Roman" w:eastAsia="Times New Roman" w:hAnsi="Times New Roman" w:cs="Times New Roman"/>
          <w:b/>
          <w:sz w:val="28"/>
          <w:szCs w:val="28"/>
        </w:rPr>
        <w:t>4 :</w:t>
      </w:r>
      <w:proofErr w:type="gramEnd"/>
      <w:r>
        <w:rPr>
          <w:rFonts w:ascii="Times New Roman" w:eastAsia="Times New Roman" w:hAnsi="Times New Roman" w:cs="Times New Roman"/>
          <w:b/>
          <w:sz w:val="28"/>
          <w:szCs w:val="28"/>
        </w:rPr>
        <w:t xml:space="preserve"> Creating the Roll-up Summary </w:t>
      </w:r>
    </w:p>
    <w:p w14:paraId="44E3FEF4" w14:textId="77777777" w:rsidR="008C68F0" w:rsidRDefault="008C68F0"/>
    <w:p w14:paraId="79B8B02D"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rollup summary field is a field that summarizes data from a child object to a parent object that shares a master-detail relationship. Rollup summary fields can use the COUNT, SUM, MIN, and MAX functions. For example, you could use a rollup summary field to display the total value (amount of rice </w:t>
      </w:r>
      <w:proofErr w:type="gramStart"/>
      <w:r>
        <w:rPr>
          <w:rFonts w:ascii="Times New Roman" w:eastAsia="Times New Roman" w:hAnsi="Times New Roman" w:cs="Times New Roman"/>
          <w:sz w:val="24"/>
          <w:szCs w:val="24"/>
        </w:rPr>
        <w:t>supplied )</w:t>
      </w:r>
      <w:proofErr w:type="gramEnd"/>
      <w:r>
        <w:rPr>
          <w:rFonts w:ascii="Times New Roman" w:eastAsia="Times New Roman" w:hAnsi="Times New Roman" w:cs="Times New Roman"/>
          <w:sz w:val="24"/>
          <w:szCs w:val="24"/>
        </w:rPr>
        <w:t xml:space="preserve"> from rice  details on a related supplier.</w:t>
      </w:r>
    </w:p>
    <w:p w14:paraId="3D4BB0E0" w14:textId="77777777" w:rsidR="008C68F0" w:rsidRDefault="00000000">
      <w:pPr>
        <w:pStyle w:val="Heading2"/>
        <w:widowControl w:val="0"/>
        <w:spacing w:before="38" w:line="240" w:lineRule="auto"/>
        <w:rPr>
          <w:rFonts w:ascii="Times New Roman" w:eastAsia="Times New Roman" w:hAnsi="Times New Roman" w:cs="Times New Roman"/>
          <w:b/>
          <w:sz w:val="24"/>
          <w:szCs w:val="24"/>
        </w:rPr>
      </w:pPr>
      <w:bookmarkStart w:id="25" w:name="_heading=h.qsh70q" w:colFirst="0" w:colLast="0"/>
      <w:bookmarkEnd w:id="25"/>
      <w:r>
        <w:rPr>
          <w:rFonts w:ascii="Times New Roman" w:eastAsia="Times New Roman" w:hAnsi="Times New Roman" w:cs="Times New Roman"/>
          <w:b/>
          <w:sz w:val="24"/>
          <w:szCs w:val="24"/>
        </w:rPr>
        <w:t>Creating the Roll-up summary field on supplier &amp; rice mill Objects.</w:t>
      </w:r>
    </w:p>
    <w:p w14:paraId="1BCD450A" w14:textId="77777777" w:rsidR="008C68F0" w:rsidRDefault="00000000">
      <w:pPr>
        <w:numPr>
          <w:ilvl w:val="0"/>
          <w:numId w:val="41"/>
        </w:numPr>
      </w:pPr>
      <w:sdt>
        <w:sdtPr>
          <w:tag w:val="goog_rdk_0"/>
          <w:id w:val="2051879967"/>
        </w:sdtPr>
        <w:sdtContent>
          <w:r>
            <w:rPr>
              <w:rFonts w:ascii="Arial Unicode MS" w:eastAsia="Arial Unicode MS" w:hAnsi="Arial Unicode MS" w:cs="Arial Unicode MS"/>
            </w:rPr>
            <w:t>Go to setup → click on Object Manager → type object name(</w:t>
          </w:r>
        </w:sdtContent>
      </w:sdt>
      <w:r>
        <w:rPr>
          <w:rFonts w:ascii="Times New Roman" w:eastAsia="Times New Roman" w:hAnsi="Times New Roman" w:cs="Times New Roman"/>
          <w:sz w:val="24"/>
          <w:szCs w:val="24"/>
        </w:rPr>
        <w:t>supplier</w:t>
      </w:r>
      <w:sdt>
        <w:sdtPr>
          <w:tag w:val="goog_rdk_1"/>
          <w:id w:val="-668020847"/>
        </w:sdtPr>
        <w:sdtContent>
          <w:r>
            <w:rPr>
              <w:rFonts w:ascii="Arial Unicode MS" w:eastAsia="Arial Unicode MS" w:hAnsi="Arial Unicode MS" w:cs="Arial Unicode MS"/>
            </w:rPr>
            <w:t xml:space="preserve">) in search bar → click on the object. </w:t>
          </w:r>
        </w:sdtContent>
      </w:sdt>
    </w:p>
    <w:p w14:paraId="2CDE44EF" w14:textId="77777777" w:rsidR="008C68F0" w:rsidRDefault="00000000">
      <w:pPr>
        <w:widowControl w:val="0"/>
        <w:spacing w:before="38" w:line="240" w:lineRule="auto"/>
        <w:ind w:firstLine="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8DF17B" wp14:editId="2675F2D2">
            <wp:extent cx="5731200" cy="1104900"/>
            <wp:effectExtent l="0" t="0" r="0" b="0"/>
            <wp:docPr id="13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0"/>
                    <a:srcRect/>
                    <a:stretch>
                      <a:fillRect/>
                    </a:stretch>
                  </pic:blipFill>
                  <pic:spPr>
                    <a:xfrm>
                      <a:off x="0" y="0"/>
                      <a:ext cx="5731200" cy="1104900"/>
                    </a:xfrm>
                    <a:prstGeom prst="rect">
                      <a:avLst/>
                    </a:prstGeom>
                    <a:ln/>
                  </pic:spPr>
                </pic:pic>
              </a:graphicData>
            </a:graphic>
          </wp:inline>
        </w:drawing>
      </w:r>
    </w:p>
    <w:p w14:paraId="6607566B" w14:textId="77777777" w:rsidR="008C68F0" w:rsidRDefault="008C68F0">
      <w:pPr>
        <w:widowControl w:val="0"/>
        <w:spacing w:before="38" w:line="240" w:lineRule="auto"/>
        <w:ind w:firstLine="720"/>
        <w:rPr>
          <w:rFonts w:ascii="Times New Roman" w:eastAsia="Times New Roman" w:hAnsi="Times New Roman" w:cs="Times New Roman"/>
          <w:sz w:val="24"/>
          <w:szCs w:val="24"/>
        </w:rPr>
      </w:pPr>
    </w:p>
    <w:p w14:paraId="428B3FA8" w14:textId="77777777" w:rsidR="008C68F0" w:rsidRDefault="00000000">
      <w:pPr>
        <w:numPr>
          <w:ilvl w:val="0"/>
          <w:numId w:val="41"/>
        </w:numPr>
        <w:rPr>
          <w:rFonts w:ascii="Times New Roman" w:eastAsia="Times New Roman" w:hAnsi="Times New Roman" w:cs="Times New Roman"/>
          <w:sz w:val="24"/>
          <w:szCs w:val="24"/>
        </w:rPr>
      </w:pPr>
      <w:r>
        <w:rPr>
          <w:rFonts w:ascii="Cardo" w:eastAsia="Cardo" w:hAnsi="Cardo" w:cs="Cardo"/>
          <w:sz w:val="24"/>
          <w:szCs w:val="24"/>
        </w:rPr>
        <w:t>Now click on “Fields &amp; Relationships” → New</w:t>
      </w:r>
    </w:p>
    <w:p w14:paraId="7315E260" w14:textId="77777777" w:rsidR="008C68F0" w:rsidRDefault="00000000">
      <w:pPr>
        <w:widowControl w:val="0"/>
        <w:spacing w:before="38" w:line="240" w:lineRule="auto"/>
        <w:ind w:firstLine="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5F134F0" wp14:editId="61889C13">
            <wp:extent cx="5734050" cy="2010538"/>
            <wp:effectExtent l="0" t="0" r="0" b="0"/>
            <wp:docPr id="14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5"/>
                    <a:srcRect/>
                    <a:stretch>
                      <a:fillRect/>
                    </a:stretch>
                  </pic:blipFill>
                  <pic:spPr>
                    <a:xfrm>
                      <a:off x="0" y="0"/>
                      <a:ext cx="5734050" cy="2010538"/>
                    </a:xfrm>
                    <a:prstGeom prst="rect">
                      <a:avLst/>
                    </a:prstGeom>
                    <a:ln/>
                  </pic:spPr>
                </pic:pic>
              </a:graphicData>
            </a:graphic>
          </wp:inline>
        </w:drawing>
      </w:r>
    </w:p>
    <w:p w14:paraId="299A6E9E" w14:textId="77777777" w:rsidR="008C68F0" w:rsidRDefault="00000000">
      <w:pPr>
        <w:numPr>
          <w:ilvl w:val="0"/>
          <w:numId w:val="41"/>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the data type as “Rollup </w:t>
      </w:r>
      <w:proofErr w:type="gramStart"/>
      <w:r>
        <w:rPr>
          <w:rFonts w:ascii="Times New Roman" w:eastAsia="Times New Roman" w:hAnsi="Times New Roman" w:cs="Times New Roman"/>
          <w:sz w:val="24"/>
          <w:szCs w:val="24"/>
        </w:rPr>
        <w:t>summary ”,and</w:t>
      </w:r>
      <w:proofErr w:type="gramEnd"/>
      <w:r>
        <w:rPr>
          <w:rFonts w:ascii="Times New Roman" w:eastAsia="Times New Roman" w:hAnsi="Times New Roman" w:cs="Times New Roman"/>
          <w:sz w:val="24"/>
          <w:szCs w:val="24"/>
        </w:rPr>
        <w:t xml:space="preserve"> click Next.</w:t>
      </w:r>
    </w:p>
    <w:p w14:paraId="2492730D"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0D86A48" wp14:editId="19721CC8">
            <wp:extent cx="5731200" cy="1676400"/>
            <wp:effectExtent l="0" t="0" r="0" b="0"/>
            <wp:docPr id="14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5731200" cy="1676400"/>
                    </a:xfrm>
                    <a:prstGeom prst="rect">
                      <a:avLst/>
                    </a:prstGeom>
                    <a:ln/>
                  </pic:spPr>
                </pic:pic>
              </a:graphicData>
            </a:graphic>
          </wp:inline>
        </w:drawing>
      </w:r>
    </w:p>
    <w:p w14:paraId="2154706C" w14:textId="77777777" w:rsidR="008C68F0" w:rsidRDefault="00000000">
      <w:pPr>
        <w:numPr>
          <w:ilvl w:val="0"/>
          <w:numId w:val="41"/>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 the Field label as </w:t>
      </w:r>
      <w:proofErr w:type="gramStart"/>
      <w:r>
        <w:rPr>
          <w:rFonts w:ascii="Times New Roman" w:eastAsia="Times New Roman" w:hAnsi="Times New Roman" w:cs="Times New Roman"/>
          <w:sz w:val="24"/>
          <w:szCs w:val="24"/>
        </w:rPr>
        <w:t>“ sum</w:t>
      </w:r>
      <w:proofErr w:type="gramEnd"/>
      <w:r>
        <w:rPr>
          <w:rFonts w:ascii="Times New Roman" w:eastAsia="Times New Roman" w:hAnsi="Times New Roman" w:cs="Times New Roman"/>
          <w:sz w:val="24"/>
          <w:szCs w:val="24"/>
        </w:rPr>
        <w:t xml:space="preserve"> of rice distributed ”,Field Name will be Auto generated, and click Next.</w:t>
      </w:r>
    </w:p>
    <w:p w14:paraId="3F69A9A3" w14:textId="77777777" w:rsidR="008C68F0" w:rsidRDefault="00000000">
      <w:pPr>
        <w:numPr>
          <w:ilvl w:val="0"/>
          <w:numId w:val="41"/>
        </w:numPr>
        <w:rPr>
          <w:rFonts w:ascii="Times New Roman" w:eastAsia="Times New Roman" w:hAnsi="Times New Roman" w:cs="Times New Roman"/>
          <w:sz w:val="24"/>
          <w:szCs w:val="24"/>
        </w:rPr>
      </w:pPr>
      <w:r>
        <w:rPr>
          <w:b/>
          <w:noProof/>
        </w:rPr>
        <w:drawing>
          <wp:inline distT="114300" distB="114300" distL="114300" distR="114300" wp14:anchorId="49C6E937" wp14:editId="6EEDC489">
            <wp:extent cx="5943600" cy="2159000"/>
            <wp:effectExtent l="0" t="0" r="0" b="0"/>
            <wp:docPr id="14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7"/>
                    <a:srcRect/>
                    <a:stretch>
                      <a:fillRect/>
                    </a:stretch>
                  </pic:blipFill>
                  <pic:spPr>
                    <a:xfrm>
                      <a:off x="0" y="0"/>
                      <a:ext cx="5943600" cy="2159000"/>
                    </a:xfrm>
                    <a:prstGeom prst="rect">
                      <a:avLst/>
                    </a:prstGeom>
                    <a:ln/>
                  </pic:spPr>
                </pic:pic>
              </a:graphicData>
            </a:graphic>
          </wp:inline>
        </w:drawing>
      </w:r>
    </w:p>
    <w:p w14:paraId="539DBA37" w14:textId="77777777" w:rsidR="008C68F0" w:rsidRDefault="00000000">
      <w:pPr>
        <w:numPr>
          <w:ilvl w:val="0"/>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the summarized object as </w:t>
      </w:r>
      <w:proofErr w:type="gramStart"/>
      <w:r>
        <w:rPr>
          <w:rFonts w:ascii="Times New Roman" w:eastAsia="Times New Roman" w:hAnsi="Times New Roman" w:cs="Times New Roman"/>
          <w:sz w:val="24"/>
          <w:szCs w:val="24"/>
        </w:rPr>
        <w:t>“ rice</w:t>
      </w:r>
      <w:proofErr w:type="gramEnd"/>
      <w:r>
        <w:rPr>
          <w:rFonts w:ascii="Times New Roman" w:eastAsia="Times New Roman" w:hAnsi="Times New Roman" w:cs="Times New Roman"/>
          <w:sz w:val="24"/>
          <w:szCs w:val="24"/>
        </w:rPr>
        <w:t xml:space="preserve"> details ”.</w:t>
      </w:r>
    </w:p>
    <w:p w14:paraId="64FDAE50" w14:textId="77777777" w:rsidR="008C68F0" w:rsidRDefault="00000000">
      <w:pPr>
        <w:numPr>
          <w:ilvl w:val="0"/>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Rollup type as “sum”.</w:t>
      </w:r>
    </w:p>
    <w:p w14:paraId="73152733" w14:textId="77777777" w:rsidR="008C68F0" w:rsidRDefault="00000000">
      <w:pPr>
        <w:numPr>
          <w:ilvl w:val="0"/>
          <w:numId w:val="41"/>
        </w:numPr>
        <w:rPr>
          <w:rFonts w:ascii="Times New Roman" w:eastAsia="Times New Roman" w:hAnsi="Times New Roman" w:cs="Times New Roman"/>
          <w:sz w:val="24"/>
          <w:szCs w:val="24"/>
        </w:rPr>
      </w:pPr>
      <w:r>
        <w:rPr>
          <w:rFonts w:ascii="Cardo" w:eastAsia="Cardo" w:hAnsi="Cardo" w:cs="Cardo"/>
          <w:sz w:val="24"/>
          <w:szCs w:val="24"/>
        </w:rPr>
        <w:t xml:space="preserve">Select the field to aggregate as </w:t>
      </w:r>
      <w:proofErr w:type="gramStart"/>
      <w:r>
        <w:rPr>
          <w:rFonts w:ascii="Cardo" w:eastAsia="Cardo" w:hAnsi="Cardo" w:cs="Cardo"/>
          <w:sz w:val="24"/>
          <w:szCs w:val="24"/>
        </w:rPr>
        <w:t>“ rice</w:t>
      </w:r>
      <w:proofErr w:type="gramEnd"/>
      <w:r>
        <w:rPr>
          <w:rFonts w:ascii="Cardo" w:eastAsia="Cardo" w:hAnsi="Cardo" w:cs="Cardo"/>
          <w:sz w:val="24"/>
          <w:szCs w:val="24"/>
        </w:rPr>
        <w:t xml:space="preserve"> distributed ”, and click Next → Next → Save.</w:t>
      </w:r>
    </w:p>
    <w:p w14:paraId="0D8DBE33"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299A8A4" wp14:editId="4BE77292">
            <wp:extent cx="5943600" cy="2222500"/>
            <wp:effectExtent l="0" t="0" r="0" b="0"/>
            <wp:docPr id="9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a:stretch>
                      <a:fillRect/>
                    </a:stretch>
                  </pic:blipFill>
                  <pic:spPr>
                    <a:xfrm>
                      <a:off x="0" y="0"/>
                      <a:ext cx="5943600" cy="2222500"/>
                    </a:xfrm>
                    <a:prstGeom prst="rect">
                      <a:avLst/>
                    </a:prstGeom>
                    <a:ln/>
                  </pic:spPr>
                </pic:pic>
              </a:graphicData>
            </a:graphic>
          </wp:inline>
        </w:drawing>
      </w:r>
    </w:p>
    <w:p w14:paraId="11C668F2" w14:textId="77777777" w:rsidR="008C68F0" w:rsidRDefault="00000000">
      <w:pPr>
        <w:numPr>
          <w:ilvl w:val="0"/>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t>Follow the same steps for the rice mill Object from 1 to 3</w:t>
      </w:r>
    </w:p>
    <w:p w14:paraId="03B4CB28" w14:textId="77777777" w:rsidR="008C68F0" w:rsidRDefault="00000000">
      <w:pPr>
        <w:numPr>
          <w:ilvl w:val="0"/>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 the Field label as </w:t>
      </w:r>
      <w:proofErr w:type="gramStart"/>
      <w:r>
        <w:rPr>
          <w:rFonts w:ascii="Times New Roman" w:eastAsia="Times New Roman" w:hAnsi="Times New Roman" w:cs="Times New Roman"/>
          <w:sz w:val="24"/>
          <w:szCs w:val="24"/>
        </w:rPr>
        <w:t>“ rice</w:t>
      </w:r>
      <w:proofErr w:type="gramEnd"/>
      <w:r>
        <w:rPr>
          <w:rFonts w:ascii="Times New Roman" w:eastAsia="Times New Roman" w:hAnsi="Times New Roman" w:cs="Times New Roman"/>
          <w:sz w:val="24"/>
          <w:szCs w:val="24"/>
        </w:rPr>
        <w:t xml:space="preserve"> distributed to shops ”,Field Name will be Auto generated, and click Next.</w:t>
      </w:r>
    </w:p>
    <w:p w14:paraId="49E27CB2" w14:textId="77777777" w:rsidR="008C68F0" w:rsidRDefault="00000000">
      <w:pPr>
        <w:numPr>
          <w:ilvl w:val="0"/>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the summarized object as </w:t>
      </w:r>
      <w:proofErr w:type="gramStart"/>
      <w:r>
        <w:rPr>
          <w:rFonts w:ascii="Times New Roman" w:eastAsia="Times New Roman" w:hAnsi="Times New Roman" w:cs="Times New Roman"/>
          <w:sz w:val="24"/>
          <w:szCs w:val="24"/>
        </w:rPr>
        <w:t>“ rice</w:t>
      </w:r>
      <w:proofErr w:type="gramEnd"/>
      <w:r>
        <w:rPr>
          <w:rFonts w:ascii="Times New Roman" w:eastAsia="Times New Roman" w:hAnsi="Times New Roman" w:cs="Times New Roman"/>
          <w:sz w:val="24"/>
          <w:szCs w:val="24"/>
        </w:rPr>
        <w:t xml:space="preserve"> details ”.</w:t>
      </w:r>
    </w:p>
    <w:p w14:paraId="10D6973A" w14:textId="77777777" w:rsidR="008C68F0" w:rsidRDefault="00000000">
      <w:pPr>
        <w:numPr>
          <w:ilvl w:val="0"/>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Rollup type as “sum”.</w:t>
      </w:r>
    </w:p>
    <w:p w14:paraId="13744864" w14:textId="77777777" w:rsidR="008C68F0" w:rsidRDefault="00000000">
      <w:pPr>
        <w:numPr>
          <w:ilvl w:val="0"/>
          <w:numId w:val="41"/>
        </w:numPr>
        <w:rPr>
          <w:rFonts w:ascii="Times New Roman" w:eastAsia="Times New Roman" w:hAnsi="Times New Roman" w:cs="Times New Roman"/>
          <w:sz w:val="24"/>
          <w:szCs w:val="24"/>
        </w:rPr>
      </w:pPr>
      <w:r>
        <w:rPr>
          <w:rFonts w:ascii="Cardo" w:eastAsia="Cardo" w:hAnsi="Cardo" w:cs="Cardo"/>
          <w:sz w:val="24"/>
          <w:szCs w:val="24"/>
        </w:rPr>
        <w:t xml:space="preserve">Select the field to aggregate as </w:t>
      </w:r>
      <w:proofErr w:type="gramStart"/>
      <w:r>
        <w:rPr>
          <w:rFonts w:ascii="Cardo" w:eastAsia="Cardo" w:hAnsi="Cardo" w:cs="Cardo"/>
          <w:sz w:val="24"/>
          <w:szCs w:val="24"/>
        </w:rPr>
        <w:t>“ rice</w:t>
      </w:r>
      <w:proofErr w:type="gramEnd"/>
      <w:r>
        <w:rPr>
          <w:rFonts w:ascii="Cardo" w:eastAsia="Cardo" w:hAnsi="Cardo" w:cs="Cardo"/>
          <w:sz w:val="24"/>
          <w:szCs w:val="24"/>
        </w:rPr>
        <w:t xml:space="preserve"> distributed ”, and click Next → Next → Save.</w:t>
      </w:r>
    </w:p>
    <w:p w14:paraId="6F09E045" w14:textId="77777777" w:rsidR="008C68F0" w:rsidRDefault="00000000">
      <w:pPr>
        <w:numPr>
          <w:ilvl w:val="0"/>
          <w:numId w:val="41"/>
        </w:numPr>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Note :</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create the field as  “ rice taken by shops in kgs”  using number datatype in consumer object</w:t>
      </w:r>
    </w:p>
    <w:p w14:paraId="68ED9CE4" w14:textId="77777777" w:rsidR="008C68F0" w:rsidRDefault="00000000">
      <w:pPr>
        <w:numPr>
          <w:ilvl w:val="0"/>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t>Follow the same steps for the rice mill Object from 1 to 3</w:t>
      </w:r>
    </w:p>
    <w:p w14:paraId="7EA8D155" w14:textId="77777777" w:rsidR="008C68F0" w:rsidRDefault="00000000">
      <w:pPr>
        <w:numPr>
          <w:ilvl w:val="0"/>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 the Field label as </w:t>
      </w:r>
      <w:proofErr w:type="gramStart"/>
      <w:r>
        <w:rPr>
          <w:rFonts w:ascii="Times New Roman" w:eastAsia="Times New Roman" w:hAnsi="Times New Roman" w:cs="Times New Roman"/>
          <w:sz w:val="24"/>
          <w:szCs w:val="24"/>
        </w:rPr>
        <w:t>“ rice</w:t>
      </w:r>
      <w:proofErr w:type="gramEnd"/>
      <w:r>
        <w:rPr>
          <w:rFonts w:ascii="Times New Roman" w:eastAsia="Times New Roman" w:hAnsi="Times New Roman" w:cs="Times New Roman"/>
          <w:sz w:val="24"/>
          <w:szCs w:val="24"/>
        </w:rPr>
        <w:t xml:space="preserve"> taken ”,Field Name will be Auto generated, and click Next.</w:t>
      </w:r>
    </w:p>
    <w:p w14:paraId="2D73A969" w14:textId="77777777" w:rsidR="008C68F0" w:rsidRDefault="00000000">
      <w:pPr>
        <w:numPr>
          <w:ilvl w:val="0"/>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the summarized object as </w:t>
      </w:r>
      <w:proofErr w:type="gramStart"/>
      <w:r>
        <w:rPr>
          <w:rFonts w:ascii="Times New Roman" w:eastAsia="Times New Roman" w:hAnsi="Times New Roman" w:cs="Times New Roman"/>
          <w:sz w:val="24"/>
          <w:szCs w:val="24"/>
        </w:rPr>
        <w:t>“ consumer</w:t>
      </w:r>
      <w:proofErr w:type="gramEnd"/>
      <w:r>
        <w:rPr>
          <w:rFonts w:ascii="Times New Roman" w:eastAsia="Times New Roman" w:hAnsi="Times New Roman" w:cs="Times New Roman"/>
          <w:sz w:val="24"/>
          <w:szCs w:val="24"/>
        </w:rPr>
        <w:t>”.</w:t>
      </w:r>
    </w:p>
    <w:p w14:paraId="4936DA9D" w14:textId="77777777" w:rsidR="008C68F0" w:rsidRDefault="00000000">
      <w:pPr>
        <w:numPr>
          <w:ilvl w:val="0"/>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Rollup type as “sum”.</w:t>
      </w:r>
    </w:p>
    <w:p w14:paraId="586D9F16" w14:textId="77777777" w:rsidR="008C68F0" w:rsidRDefault="00000000">
      <w:pPr>
        <w:numPr>
          <w:ilvl w:val="0"/>
          <w:numId w:val="41"/>
        </w:numPr>
        <w:rPr>
          <w:rFonts w:ascii="Times New Roman" w:eastAsia="Times New Roman" w:hAnsi="Times New Roman" w:cs="Times New Roman"/>
          <w:sz w:val="24"/>
          <w:szCs w:val="24"/>
        </w:rPr>
      </w:pPr>
      <w:r>
        <w:rPr>
          <w:rFonts w:ascii="Cardo" w:eastAsia="Cardo" w:hAnsi="Cardo" w:cs="Cardo"/>
          <w:sz w:val="24"/>
          <w:szCs w:val="24"/>
        </w:rPr>
        <w:t xml:space="preserve">Select the field to aggregate as </w:t>
      </w:r>
      <w:proofErr w:type="gramStart"/>
      <w:r>
        <w:rPr>
          <w:rFonts w:ascii="Cardo" w:eastAsia="Cardo" w:hAnsi="Cardo" w:cs="Cardo"/>
          <w:sz w:val="24"/>
          <w:szCs w:val="24"/>
        </w:rPr>
        <w:t>“ rice</w:t>
      </w:r>
      <w:proofErr w:type="gramEnd"/>
      <w:r>
        <w:rPr>
          <w:rFonts w:ascii="Cardo" w:eastAsia="Cardo" w:hAnsi="Cardo" w:cs="Cardo"/>
          <w:sz w:val="24"/>
          <w:szCs w:val="24"/>
        </w:rPr>
        <w:t xml:space="preserve"> taken in shops ”, and click Next → Next → Save.</w:t>
      </w:r>
    </w:p>
    <w:p w14:paraId="007CF7F9" w14:textId="77777777" w:rsidR="008C68F0" w:rsidRDefault="008C68F0"/>
    <w:p w14:paraId="5541AAED"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3472B07" w14:textId="77777777" w:rsidR="008C68F0" w:rsidRDefault="00000000">
      <w:pPr>
        <w:pStyle w:val="Heading2"/>
        <w:widowControl w:val="0"/>
        <w:spacing w:before="38" w:line="240" w:lineRule="auto"/>
        <w:rPr>
          <w:rFonts w:ascii="Times New Roman" w:eastAsia="Times New Roman" w:hAnsi="Times New Roman" w:cs="Times New Roman"/>
          <w:b/>
          <w:sz w:val="28"/>
          <w:szCs w:val="28"/>
        </w:rPr>
      </w:pPr>
      <w:bookmarkStart w:id="26" w:name="_heading=h.3as4poj" w:colFirst="0" w:colLast="0"/>
      <w:bookmarkEnd w:id="26"/>
      <w:r>
        <w:rPr>
          <w:rFonts w:ascii="Times New Roman" w:eastAsia="Times New Roman" w:hAnsi="Times New Roman" w:cs="Times New Roman"/>
          <w:b/>
          <w:sz w:val="28"/>
          <w:szCs w:val="28"/>
        </w:rPr>
        <w:t xml:space="preserve">Activity </w:t>
      </w:r>
      <w:proofErr w:type="gramStart"/>
      <w:r>
        <w:rPr>
          <w:rFonts w:ascii="Times New Roman" w:eastAsia="Times New Roman" w:hAnsi="Times New Roman" w:cs="Times New Roman"/>
          <w:b/>
          <w:sz w:val="28"/>
          <w:szCs w:val="28"/>
        </w:rPr>
        <w:t>5 :</w:t>
      </w:r>
      <w:proofErr w:type="gramEnd"/>
      <w:r>
        <w:rPr>
          <w:rFonts w:ascii="Times New Roman" w:eastAsia="Times New Roman" w:hAnsi="Times New Roman" w:cs="Times New Roman"/>
          <w:b/>
          <w:sz w:val="28"/>
          <w:szCs w:val="28"/>
        </w:rPr>
        <w:t xml:space="preserve"> Creating  Fields in Objects</w:t>
      </w:r>
    </w:p>
    <w:p w14:paraId="6C4A842E"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Creating the number field in rice details object </w:t>
      </w:r>
    </w:p>
    <w:p w14:paraId="01BDD459" w14:textId="77777777" w:rsidR="008C68F0" w:rsidRDefault="00000000">
      <w:pPr>
        <w:numPr>
          <w:ilvl w:val="0"/>
          <w:numId w:val="34"/>
        </w:numPr>
        <w:rPr>
          <w:rFonts w:ascii="Times New Roman" w:eastAsia="Times New Roman" w:hAnsi="Times New Roman" w:cs="Times New Roman"/>
          <w:sz w:val="24"/>
          <w:szCs w:val="24"/>
        </w:rPr>
      </w:pPr>
      <w:r>
        <w:rPr>
          <w:rFonts w:ascii="Cardo" w:eastAsia="Cardo" w:hAnsi="Cardo" w:cs="Cardo"/>
          <w:sz w:val="24"/>
          <w:szCs w:val="24"/>
        </w:rPr>
        <w:t xml:space="preserve">Go to the setup page → click on object manager → From drop down click edit </w:t>
      </w:r>
      <w:proofErr w:type="gramStart"/>
      <w:r>
        <w:rPr>
          <w:rFonts w:ascii="Cardo" w:eastAsia="Cardo" w:hAnsi="Cardo" w:cs="Cardo"/>
          <w:sz w:val="24"/>
          <w:szCs w:val="24"/>
        </w:rPr>
        <w:t xml:space="preserve">for  </w:t>
      </w:r>
      <w:proofErr w:type="spellStart"/>
      <w:r>
        <w:rPr>
          <w:rFonts w:ascii="Cardo" w:eastAsia="Cardo" w:hAnsi="Cardo" w:cs="Cardo"/>
          <w:sz w:val="24"/>
          <w:szCs w:val="24"/>
        </w:rPr>
        <w:t>rice</w:t>
      </w:r>
      <w:proofErr w:type="spellEnd"/>
      <w:proofErr w:type="gramEnd"/>
      <w:r>
        <w:rPr>
          <w:rFonts w:ascii="Cardo" w:eastAsia="Cardo" w:hAnsi="Cardo" w:cs="Cardo"/>
          <w:sz w:val="24"/>
          <w:szCs w:val="24"/>
        </w:rPr>
        <w:t xml:space="preserve"> details object.</w:t>
      </w:r>
    </w:p>
    <w:p w14:paraId="6A8802B7" w14:textId="77777777" w:rsidR="008C68F0" w:rsidRDefault="00000000">
      <w:pPr>
        <w:numPr>
          <w:ilvl w:val="0"/>
          <w:numId w:val="34"/>
        </w:numPr>
        <w:rPr>
          <w:rFonts w:ascii="Times New Roman" w:eastAsia="Times New Roman" w:hAnsi="Times New Roman" w:cs="Times New Roman"/>
          <w:sz w:val="24"/>
          <w:szCs w:val="24"/>
        </w:rPr>
      </w:pPr>
      <w:r>
        <w:rPr>
          <w:rFonts w:ascii="Cardo" w:eastAsia="Cardo" w:hAnsi="Cardo" w:cs="Cardo"/>
          <w:sz w:val="24"/>
          <w:szCs w:val="24"/>
        </w:rPr>
        <w:t>Click on fields &amp; relationship → click on New.</w:t>
      </w:r>
    </w:p>
    <w:p w14:paraId="7EDD2303" w14:textId="77777777" w:rsidR="008C68F0" w:rsidRDefault="00000000">
      <w:pPr>
        <w:widowControl w:val="0"/>
        <w:spacing w:before="38"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9232076" wp14:editId="23A1050B">
            <wp:extent cx="5731200" cy="2336800"/>
            <wp:effectExtent l="0" t="0" r="0" b="0"/>
            <wp:docPr id="9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5731200" cy="2336800"/>
                    </a:xfrm>
                    <a:prstGeom prst="rect">
                      <a:avLst/>
                    </a:prstGeom>
                    <a:ln/>
                  </pic:spPr>
                </pic:pic>
              </a:graphicData>
            </a:graphic>
          </wp:inline>
        </w:drawing>
      </w:r>
    </w:p>
    <w:p w14:paraId="04951697" w14:textId="2A9A6BA1" w:rsidR="008C68F0" w:rsidRDefault="00000000">
      <w:pPr>
        <w:widowControl w:val="0"/>
        <w:numPr>
          <w:ilvl w:val="0"/>
          <w:numId w:val="34"/>
        </w:numPr>
        <w:spacing w:before="38"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Select Data type as “</w:t>
      </w:r>
      <w:r w:rsidR="009D2007">
        <w:rPr>
          <w:rFonts w:ascii="Times New Roman" w:eastAsia="Times New Roman" w:hAnsi="Times New Roman" w:cs="Times New Roman"/>
          <w:sz w:val="24"/>
          <w:szCs w:val="24"/>
        </w:rPr>
        <w:t>Number</w:t>
      </w:r>
      <w:r>
        <w:rPr>
          <w:rFonts w:ascii="Times New Roman" w:eastAsia="Times New Roman" w:hAnsi="Times New Roman" w:cs="Times New Roman"/>
          <w:sz w:val="24"/>
          <w:szCs w:val="24"/>
        </w:rPr>
        <w:t>” and click Next.</w:t>
      </w:r>
    </w:p>
    <w:p w14:paraId="669052EE" w14:textId="77777777" w:rsidR="008C68F0" w:rsidRDefault="00000000">
      <w:pPr>
        <w:widowControl w:val="0"/>
        <w:numPr>
          <w:ilvl w:val="0"/>
          <w:numId w:val="34"/>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Given the Field Label as </w:t>
      </w:r>
      <w:proofErr w:type="gramStart"/>
      <w:r>
        <w:rPr>
          <w:rFonts w:ascii="Times New Roman" w:eastAsia="Times New Roman" w:hAnsi="Times New Roman" w:cs="Times New Roman"/>
          <w:sz w:val="24"/>
          <w:szCs w:val="24"/>
        </w:rPr>
        <w:t>“ supplier</w:t>
      </w:r>
      <w:proofErr w:type="gramEnd"/>
      <w:r>
        <w:rPr>
          <w:rFonts w:ascii="Times New Roman" w:eastAsia="Times New Roman" w:hAnsi="Times New Roman" w:cs="Times New Roman"/>
          <w:sz w:val="24"/>
          <w:szCs w:val="24"/>
        </w:rPr>
        <w:t xml:space="preserve">  name ” and length as “ 5 ”.</w:t>
      </w:r>
    </w:p>
    <w:p w14:paraId="49CA5784" w14:textId="77777777" w:rsidR="008C68F0" w:rsidRDefault="00000000">
      <w:pPr>
        <w:widowControl w:val="0"/>
        <w:spacing w:before="38"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34B36FB" wp14:editId="27894009">
            <wp:extent cx="5731200" cy="2298700"/>
            <wp:effectExtent l="0" t="0" r="0" b="0"/>
            <wp:docPr id="9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5731200" cy="2298700"/>
                    </a:xfrm>
                    <a:prstGeom prst="rect">
                      <a:avLst/>
                    </a:prstGeom>
                    <a:ln/>
                  </pic:spPr>
                </pic:pic>
              </a:graphicData>
            </a:graphic>
          </wp:inline>
        </w:drawing>
      </w:r>
    </w:p>
    <w:p w14:paraId="728C41BC" w14:textId="77777777" w:rsidR="008C68F0" w:rsidRDefault="00000000">
      <w:pPr>
        <w:widowControl w:val="0"/>
        <w:numPr>
          <w:ilvl w:val="0"/>
          <w:numId w:val="34"/>
        </w:numPr>
        <w:spacing w:before="38" w:line="240" w:lineRule="auto"/>
        <w:ind w:left="425"/>
        <w:rPr>
          <w:rFonts w:ascii="Times New Roman" w:eastAsia="Times New Roman" w:hAnsi="Times New Roman" w:cs="Times New Roman"/>
          <w:sz w:val="24"/>
          <w:szCs w:val="24"/>
        </w:rPr>
      </w:pPr>
      <w:r>
        <w:rPr>
          <w:rFonts w:ascii="Cardo" w:eastAsia="Cardo" w:hAnsi="Cardo" w:cs="Cardo"/>
          <w:sz w:val="24"/>
          <w:szCs w:val="24"/>
        </w:rPr>
        <w:t>Field Name will be auto populated, and click on Next→ Next → Save.</w:t>
      </w:r>
    </w:p>
    <w:p w14:paraId="09C2C0E3" w14:textId="77777777" w:rsidR="008C68F0" w:rsidRDefault="008C68F0">
      <w:pPr>
        <w:widowControl w:val="0"/>
        <w:spacing w:before="38" w:line="240" w:lineRule="auto"/>
        <w:rPr>
          <w:rFonts w:ascii="Times New Roman" w:eastAsia="Times New Roman" w:hAnsi="Times New Roman" w:cs="Times New Roman"/>
          <w:sz w:val="24"/>
          <w:szCs w:val="24"/>
        </w:rPr>
      </w:pPr>
    </w:p>
    <w:p w14:paraId="0F6E740C" w14:textId="77777777" w:rsidR="008C68F0" w:rsidRDefault="00000000">
      <w:pPr>
        <w:pStyle w:val="Heading2"/>
        <w:widowControl w:val="0"/>
        <w:spacing w:before="38" w:line="240" w:lineRule="auto"/>
        <w:rPr>
          <w:rFonts w:ascii="Times New Roman" w:eastAsia="Times New Roman" w:hAnsi="Times New Roman" w:cs="Times New Roman"/>
          <w:sz w:val="24"/>
          <w:szCs w:val="24"/>
        </w:rPr>
      </w:pPr>
      <w:bookmarkStart w:id="27" w:name="_heading=h.1pxezwc" w:colFirst="0" w:colLast="0"/>
      <w:bookmarkEnd w:id="27"/>
      <w:r>
        <w:rPr>
          <w:rFonts w:ascii="Times New Roman" w:eastAsia="Times New Roman" w:hAnsi="Times New Roman" w:cs="Times New Roman"/>
          <w:b/>
          <w:sz w:val="28"/>
          <w:szCs w:val="28"/>
        </w:rPr>
        <w:t xml:space="preserve">Activity 6: </w:t>
      </w:r>
      <w:proofErr w:type="gramStart"/>
      <w:r>
        <w:rPr>
          <w:rFonts w:ascii="Times New Roman" w:eastAsia="Times New Roman" w:hAnsi="Times New Roman" w:cs="Times New Roman"/>
          <w:b/>
          <w:sz w:val="28"/>
          <w:szCs w:val="28"/>
        </w:rPr>
        <w:t>Creating  Fields</w:t>
      </w:r>
      <w:proofErr w:type="gramEnd"/>
      <w:r>
        <w:rPr>
          <w:rFonts w:ascii="Times New Roman" w:eastAsia="Times New Roman" w:hAnsi="Times New Roman" w:cs="Times New Roman"/>
          <w:b/>
          <w:sz w:val="28"/>
          <w:szCs w:val="28"/>
        </w:rPr>
        <w:t xml:space="preserve"> in rice mill Objects</w:t>
      </w:r>
    </w:p>
    <w:p w14:paraId="1B66B0F3" w14:textId="77777777" w:rsidR="008C68F0" w:rsidRDefault="008C68F0">
      <w:pPr>
        <w:ind w:left="720"/>
        <w:rPr>
          <w:b/>
        </w:rPr>
      </w:pPr>
    </w:p>
    <w:p w14:paraId="4D9F23C8" w14:textId="77777777" w:rsidR="008C68F0" w:rsidRDefault="00000000">
      <w:pPr>
        <w:widowControl w:val="0"/>
        <w:numPr>
          <w:ilvl w:val="0"/>
          <w:numId w:val="58"/>
        </w:numPr>
        <w:spacing w:before="38"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Select Data type as “Number” and click Next.</w:t>
      </w:r>
    </w:p>
    <w:p w14:paraId="6D2C90C3" w14:textId="77777777" w:rsidR="008C68F0" w:rsidRDefault="00000000">
      <w:pPr>
        <w:widowControl w:val="0"/>
        <w:numPr>
          <w:ilvl w:val="0"/>
          <w:numId w:val="58"/>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Given the Field Label as </w:t>
      </w:r>
      <w:proofErr w:type="gramStart"/>
      <w:r>
        <w:rPr>
          <w:rFonts w:ascii="Times New Roman" w:eastAsia="Times New Roman" w:hAnsi="Times New Roman" w:cs="Times New Roman"/>
          <w:sz w:val="24"/>
          <w:szCs w:val="24"/>
        </w:rPr>
        <w:t>“ rice</w:t>
      </w:r>
      <w:proofErr w:type="gramEnd"/>
      <w:r>
        <w:rPr>
          <w:rFonts w:ascii="Times New Roman" w:eastAsia="Times New Roman" w:hAnsi="Times New Roman" w:cs="Times New Roman"/>
          <w:sz w:val="24"/>
          <w:szCs w:val="24"/>
        </w:rPr>
        <w:t xml:space="preserve"> price/kg ” and length as “ 5 ”</w:t>
      </w:r>
    </w:p>
    <w:p w14:paraId="61BA7243" w14:textId="77777777" w:rsidR="008C68F0" w:rsidRDefault="00000000">
      <w:pPr>
        <w:pStyle w:val="Heading2"/>
        <w:widowControl w:val="0"/>
        <w:spacing w:before="38" w:line="240" w:lineRule="auto"/>
        <w:rPr>
          <w:rFonts w:ascii="Times New Roman" w:eastAsia="Times New Roman" w:hAnsi="Times New Roman" w:cs="Times New Roman"/>
          <w:b/>
          <w:sz w:val="28"/>
          <w:szCs w:val="28"/>
        </w:rPr>
      </w:pPr>
      <w:bookmarkStart w:id="28" w:name="_heading=h.49x2ik5" w:colFirst="0" w:colLast="0"/>
      <w:bookmarkEnd w:id="28"/>
      <w:r>
        <w:rPr>
          <w:rFonts w:ascii="Times New Roman" w:eastAsia="Times New Roman" w:hAnsi="Times New Roman" w:cs="Times New Roman"/>
          <w:b/>
          <w:sz w:val="28"/>
          <w:szCs w:val="28"/>
        </w:rPr>
        <w:t xml:space="preserve">Activity 7: </w:t>
      </w:r>
      <w:proofErr w:type="gramStart"/>
      <w:r>
        <w:rPr>
          <w:rFonts w:ascii="Times New Roman" w:eastAsia="Times New Roman" w:hAnsi="Times New Roman" w:cs="Times New Roman"/>
          <w:b/>
          <w:sz w:val="28"/>
          <w:szCs w:val="28"/>
        </w:rPr>
        <w:t>Creating  Fields</w:t>
      </w:r>
      <w:proofErr w:type="gramEnd"/>
      <w:r>
        <w:rPr>
          <w:rFonts w:ascii="Times New Roman" w:eastAsia="Times New Roman" w:hAnsi="Times New Roman" w:cs="Times New Roman"/>
          <w:b/>
          <w:sz w:val="28"/>
          <w:szCs w:val="28"/>
        </w:rPr>
        <w:t xml:space="preserve"> in </w:t>
      </w:r>
      <w:r>
        <w:rPr>
          <w:rFonts w:ascii="Times New Roman" w:eastAsia="Times New Roman" w:hAnsi="Times New Roman" w:cs="Times New Roman"/>
          <w:b/>
          <w:sz w:val="24"/>
          <w:szCs w:val="24"/>
        </w:rPr>
        <w:t>consumer</w:t>
      </w:r>
      <w:r>
        <w:rPr>
          <w:rFonts w:ascii="Times New Roman" w:eastAsia="Times New Roman" w:hAnsi="Times New Roman" w:cs="Times New Roman"/>
          <w:b/>
          <w:sz w:val="28"/>
          <w:szCs w:val="28"/>
        </w:rPr>
        <w:t xml:space="preserve"> Objects</w:t>
      </w:r>
    </w:p>
    <w:p w14:paraId="48BE640F" w14:textId="77777777" w:rsidR="008C68F0" w:rsidRDefault="008C68F0"/>
    <w:p w14:paraId="4B11669F" w14:textId="77777777" w:rsidR="008C68F0" w:rsidRDefault="00000000">
      <w:pPr>
        <w:widowControl w:val="0"/>
        <w:spacing w:before="3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59AAD10" w14:textId="77777777" w:rsidR="008C68F0" w:rsidRDefault="008C68F0">
      <w:pPr>
        <w:widowControl w:val="0"/>
        <w:spacing w:before="38" w:line="240" w:lineRule="auto"/>
        <w:ind w:left="720"/>
        <w:rPr>
          <w:rFonts w:ascii="Times New Roman" w:eastAsia="Times New Roman" w:hAnsi="Times New Roman" w:cs="Times New Roman"/>
          <w:sz w:val="24"/>
          <w:szCs w:val="24"/>
        </w:rPr>
      </w:pPr>
    </w:p>
    <w:p w14:paraId="49EE2DB5" w14:textId="77777777" w:rsidR="008C68F0" w:rsidRDefault="008C68F0">
      <w:pPr>
        <w:widowControl w:val="0"/>
        <w:spacing w:before="38" w:line="240" w:lineRule="auto"/>
        <w:ind w:left="720"/>
        <w:rPr>
          <w:rFonts w:ascii="Times New Roman" w:eastAsia="Times New Roman" w:hAnsi="Times New Roman" w:cs="Times New Roman"/>
          <w:sz w:val="24"/>
          <w:szCs w:val="24"/>
        </w:rPr>
      </w:pPr>
    </w:p>
    <w:p w14:paraId="515C4C00" w14:textId="77777777" w:rsidR="008C68F0" w:rsidRDefault="008C68F0">
      <w:pPr>
        <w:widowControl w:val="0"/>
        <w:spacing w:before="38" w:line="240" w:lineRule="auto"/>
        <w:ind w:left="720"/>
        <w:rPr>
          <w:rFonts w:ascii="Times New Roman" w:eastAsia="Times New Roman" w:hAnsi="Times New Roman" w:cs="Times New Roman"/>
          <w:sz w:val="24"/>
          <w:szCs w:val="24"/>
        </w:rPr>
      </w:pPr>
    </w:p>
    <w:tbl>
      <w:tblPr>
        <w:tblStyle w:val="a1"/>
        <w:tblW w:w="867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5"/>
        <w:gridCol w:w="2130"/>
        <w:gridCol w:w="5265"/>
      </w:tblGrid>
      <w:tr w:rsidR="008C68F0" w14:paraId="49A4DC52" w14:textId="77777777">
        <w:trPr>
          <w:trHeight w:val="720"/>
        </w:trPr>
        <w:tc>
          <w:tcPr>
            <w:tcW w:w="1275" w:type="dxa"/>
            <w:shd w:val="clear" w:color="auto" w:fill="auto"/>
            <w:tcMar>
              <w:top w:w="100" w:type="dxa"/>
              <w:left w:w="100" w:type="dxa"/>
              <w:bottom w:w="100" w:type="dxa"/>
              <w:right w:w="100" w:type="dxa"/>
            </w:tcMar>
          </w:tcPr>
          <w:p w14:paraId="5CDC6E45" w14:textId="77777777" w:rsidR="008C68F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S.no</w:t>
            </w:r>
          </w:p>
        </w:tc>
        <w:tc>
          <w:tcPr>
            <w:tcW w:w="2130" w:type="dxa"/>
            <w:shd w:val="clear" w:color="auto" w:fill="auto"/>
            <w:tcMar>
              <w:top w:w="100" w:type="dxa"/>
              <w:left w:w="100" w:type="dxa"/>
              <w:bottom w:w="100" w:type="dxa"/>
              <w:right w:w="100" w:type="dxa"/>
            </w:tcMar>
          </w:tcPr>
          <w:p w14:paraId="0F7F37D8" w14:textId="77777777" w:rsidR="008C68F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Object name</w:t>
            </w:r>
          </w:p>
        </w:tc>
        <w:tc>
          <w:tcPr>
            <w:tcW w:w="5265" w:type="dxa"/>
            <w:shd w:val="clear" w:color="auto" w:fill="auto"/>
            <w:tcMar>
              <w:top w:w="100" w:type="dxa"/>
              <w:left w:w="100" w:type="dxa"/>
              <w:bottom w:w="100" w:type="dxa"/>
              <w:right w:w="100" w:type="dxa"/>
            </w:tcMar>
          </w:tcPr>
          <w:p w14:paraId="1E8E06BA" w14:textId="77777777" w:rsidR="008C68F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Fields                                          data type</w:t>
            </w:r>
          </w:p>
        </w:tc>
      </w:tr>
      <w:tr w:rsidR="008C68F0" w14:paraId="45C7A2DF" w14:textId="77777777">
        <w:trPr>
          <w:trHeight w:val="3105"/>
        </w:trPr>
        <w:tc>
          <w:tcPr>
            <w:tcW w:w="1275" w:type="dxa"/>
            <w:shd w:val="clear" w:color="auto" w:fill="auto"/>
            <w:tcMar>
              <w:top w:w="100" w:type="dxa"/>
              <w:left w:w="100" w:type="dxa"/>
              <w:bottom w:w="100" w:type="dxa"/>
              <w:right w:w="100" w:type="dxa"/>
            </w:tcMar>
          </w:tcPr>
          <w:p w14:paraId="54A50BF5" w14:textId="77777777" w:rsidR="008C68F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w:t>
            </w:r>
          </w:p>
        </w:tc>
        <w:tc>
          <w:tcPr>
            <w:tcW w:w="2130" w:type="dxa"/>
            <w:shd w:val="clear" w:color="auto" w:fill="auto"/>
            <w:tcMar>
              <w:top w:w="100" w:type="dxa"/>
              <w:left w:w="100" w:type="dxa"/>
              <w:bottom w:w="100" w:type="dxa"/>
              <w:right w:w="100" w:type="dxa"/>
            </w:tcMar>
          </w:tcPr>
          <w:p w14:paraId="5AC88B7F" w14:textId="77777777" w:rsidR="008C68F0" w:rsidRDefault="00000000">
            <w:pPr>
              <w:spacing w:before="30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consumer</w:t>
            </w:r>
          </w:p>
        </w:tc>
        <w:tc>
          <w:tcPr>
            <w:tcW w:w="5265" w:type="dxa"/>
            <w:shd w:val="clear" w:color="auto" w:fill="auto"/>
            <w:tcMar>
              <w:top w:w="100" w:type="dxa"/>
              <w:left w:w="100" w:type="dxa"/>
              <w:bottom w:w="100" w:type="dxa"/>
              <w:right w:w="100" w:type="dxa"/>
            </w:tcMar>
          </w:tcPr>
          <w:p w14:paraId="5A9C6AA4" w14:textId="77777777" w:rsidR="008C68F0" w:rsidRDefault="008C68F0">
            <w:pPr>
              <w:widowControl w:val="0"/>
              <w:spacing w:line="240" w:lineRule="auto"/>
              <w:rPr>
                <w:rFonts w:ascii="Times New Roman" w:eastAsia="Times New Roman" w:hAnsi="Times New Roman" w:cs="Times New Roman"/>
                <w:sz w:val="24"/>
                <w:szCs w:val="24"/>
              </w:rPr>
            </w:pPr>
          </w:p>
          <w:tbl>
            <w:tblPr>
              <w:tblStyle w:val="a2"/>
              <w:tblW w:w="5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32"/>
              <w:gridCol w:w="2533"/>
            </w:tblGrid>
            <w:tr w:rsidR="008C68F0" w14:paraId="1680DAA5" w14:textId="77777777">
              <w:trPr>
                <w:trHeight w:val="860"/>
              </w:trPr>
              <w:tc>
                <w:tcPr>
                  <w:tcW w:w="2532" w:type="dxa"/>
                  <w:shd w:val="clear" w:color="auto" w:fill="auto"/>
                  <w:tcMar>
                    <w:top w:w="100" w:type="dxa"/>
                    <w:left w:w="100" w:type="dxa"/>
                    <w:bottom w:w="100" w:type="dxa"/>
                    <w:right w:w="100" w:type="dxa"/>
                  </w:tcMar>
                </w:tcPr>
                <w:p w14:paraId="3DB3F7CF" w14:textId="77777777" w:rsidR="008C68F0"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First name</w:t>
                  </w:r>
                </w:p>
              </w:tc>
              <w:tc>
                <w:tcPr>
                  <w:tcW w:w="2532" w:type="dxa"/>
                  <w:shd w:val="clear" w:color="auto" w:fill="auto"/>
                  <w:tcMar>
                    <w:top w:w="100" w:type="dxa"/>
                    <w:left w:w="100" w:type="dxa"/>
                    <w:bottom w:w="100" w:type="dxa"/>
                    <w:right w:w="100" w:type="dxa"/>
                  </w:tcMar>
                </w:tcPr>
                <w:p w14:paraId="3C369F0F" w14:textId="77777777" w:rsidR="008C68F0"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r>
            <w:tr w:rsidR="008C68F0" w14:paraId="333A7496" w14:textId="77777777">
              <w:trPr>
                <w:trHeight w:val="980"/>
              </w:trPr>
              <w:tc>
                <w:tcPr>
                  <w:tcW w:w="2532" w:type="dxa"/>
                  <w:shd w:val="clear" w:color="auto" w:fill="auto"/>
                  <w:tcMar>
                    <w:top w:w="100" w:type="dxa"/>
                    <w:left w:w="100" w:type="dxa"/>
                    <w:bottom w:w="100" w:type="dxa"/>
                    <w:right w:w="100" w:type="dxa"/>
                  </w:tcMar>
                </w:tcPr>
                <w:p w14:paraId="68509766" w14:textId="77777777" w:rsidR="008C68F0"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 name</w:t>
                  </w:r>
                </w:p>
              </w:tc>
              <w:tc>
                <w:tcPr>
                  <w:tcW w:w="2532" w:type="dxa"/>
                  <w:shd w:val="clear" w:color="auto" w:fill="auto"/>
                  <w:tcMar>
                    <w:top w:w="100" w:type="dxa"/>
                    <w:left w:w="100" w:type="dxa"/>
                    <w:bottom w:w="100" w:type="dxa"/>
                    <w:right w:w="100" w:type="dxa"/>
                  </w:tcMar>
                </w:tcPr>
                <w:p w14:paraId="76CD0B61" w14:textId="77777777" w:rsidR="008C68F0"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r>
            <w:tr w:rsidR="008C68F0" w14:paraId="449AFBDB" w14:textId="77777777">
              <w:trPr>
                <w:trHeight w:val="660"/>
              </w:trPr>
              <w:tc>
                <w:tcPr>
                  <w:tcW w:w="2532" w:type="dxa"/>
                  <w:shd w:val="clear" w:color="auto" w:fill="auto"/>
                  <w:tcMar>
                    <w:top w:w="100" w:type="dxa"/>
                    <w:left w:w="100" w:type="dxa"/>
                    <w:bottom w:w="100" w:type="dxa"/>
                    <w:right w:w="100" w:type="dxa"/>
                  </w:tcMar>
                </w:tcPr>
                <w:p w14:paraId="64976B24" w14:textId="77777777" w:rsidR="008C68F0"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Phone number</w:t>
                  </w:r>
                </w:p>
              </w:tc>
              <w:tc>
                <w:tcPr>
                  <w:tcW w:w="2532" w:type="dxa"/>
                  <w:shd w:val="clear" w:color="auto" w:fill="auto"/>
                  <w:tcMar>
                    <w:top w:w="100" w:type="dxa"/>
                    <w:left w:w="100" w:type="dxa"/>
                    <w:bottom w:w="100" w:type="dxa"/>
                    <w:right w:w="100" w:type="dxa"/>
                  </w:tcMar>
                </w:tcPr>
                <w:p w14:paraId="1FF63D50" w14:textId="77777777" w:rsidR="008C68F0"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phone</w:t>
                  </w:r>
                </w:p>
              </w:tc>
            </w:tr>
            <w:tr w:rsidR="008C68F0" w14:paraId="526CC829" w14:textId="77777777">
              <w:trPr>
                <w:trHeight w:val="660"/>
              </w:trPr>
              <w:tc>
                <w:tcPr>
                  <w:tcW w:w="2532" w:type="dxa"/>
                  <w:shd w:val="clear" w:color="auto" w:fill="auto"/>
                  <w:tcMar>
                    <w:top w:w="100" w:type="dxa"/>
                    <w:left w:w="100" w:type="dxa"/>
                    <w:bottom w:w="100" w:type="dxa"/>
                    <w:right w:w="100" w:type="dxa"/>
                  </w:tcMar>
                </w:tcPr>
                <w:p w14:paraId="08BCD994" w14:textId="77777777" w:rsidR="008C68F0"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2532" w:type="dxa"/>
                  <w:shd w:val="clear" w:color="auto" w:fill="auto"/>
                  <w:tcMar>
                    <w:top w:w="100" w:type="dxa"/>
                    <w:left w:w="100" w:type="dxa"/>
                    <w:bottom w:w="100" w:type="dxa"/>
                    <w:right w:w="100" w:type="dxa"/>
                  </w:tcMar>
                </w:tcPr>
                <w:p w14:paraId="4FF3AE26" w14:textId="77777777" w:rsidR="008C68F0"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r>
            <w:tr w:rsidR="008C68F0" w14:paraId="5F842D76" w14:textId="77777777">
              <w:trPr>
                <w:trHeight w:val="660"/>
              </w:trPr>
              <w:tc>
                <w:tcPr>
                  <w:tcW w:w="2532" w:type="dxa"/>
                  <w:shd w:val="clear" w:color="auto" w:fill="auto"/>
                  <w:tcMar>
                    <w:top w:w="100" w:type="dxa"/>
                    <w:left w:w="100" w:type="dxa"/>
                    <w:bottom w:w="100" w:type="dxa"/>
                    <w:right w:w="100" w:type="dxa"/>
                  </w:tcMar>
                </w:tcPr>
                <w:p w14:paraId="3247BD5D" w14:textId="77777777" w:rsidR="008C68F0"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Rice taken by shops</w:t>
                  </w:r>
                </w:p>
              </w:tc>
              <w:tc>
                <w:tcPr>
                  <w:tcW w:w="2532" w:type="dxa"/>
                  <w:shd w:val="clear" w:color="auto" w:fill="auto"/>
                  <w:tcMar>
                    <w:top w:w="100" w:type="dxa"/>
                    <w:left w:w="100" w:type="dxa"/>
                    <w:bottom w:w="100" w:type="dxa"/>
                    <w:right w:w="100" w:type="dxa"/>
                  </w:tcMar>
                </w:tcPr>
                <w:p w14:paraId="053864EB" w14:textId="77777777" w:rsidR="008C68F0"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 (length=5)</w:t>
                  </w:r>
                </w:p>
              </w:tc>
            </w:tr>
            <w:tr w:rsidR="008C68F0" w14:paraId="0B094780" w14:textId="77777777">
              <w:trPr>
                <w:trHeight w:val="660"/>
              </w:trPr>
              <w:tc>
                <w:tcPr>
                  <w:tcW w:w="2532" w:type="dxa"/>
                  <w:shd w:val="clear" w:color="auto" w:fill="auto"/>
                  <w:tcMar>
                    <w:top w:w="100" w:type="dxa"/>
                    <w:left w:w="100" w:type="dxa"/>
                    <w:bottom w:w="100" w:type="dxa"/>
                    <w:right w:w="100" w:type="dxa"/>
                  </w:tcMar>
                </w:tcPr>
                <w:p w14:paraId="6CD0FA81" w14:textId="77777777" w:rsidR="008C68F0"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Rice type</w:t>
                  </w:r>
                </w:p>
              </w:tc>
              <w:tc>
                <w:tcPr>
                  <w:tcW w:w="2532" w:type="dxa"/>
                  <w:shd w:val="clear" w:color="auto" w:fill="auto"/>
                  <w:tcMar>
                    <w:top w:w="100" w:type="dxa"/>
                    <w:left w:w="100" w:type="dxa"/>
                    <w:bottom w:w="100" w:type="dxa"/>
                    <w:right w:w="100" w:type="dxa"/>
                  </w:tcMar>
                </w:tcPr>
                <w:p w14:paraId="2827239F" w14:textId="77777777" w:rsidR="008C68F0"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(Picklist values)</w:t>
                  </w:r>
                </w:p>
                <w:p w14:paraId="008E4EE0" w14:textId="77777777" w:rsidR="008C68F0"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1.basmati</w:t>
                  </w:r>
                </w:p>
                <w:p w14:paraId="6E749F1F" w14:textId="77777777" w:rsidR="008C68F0"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2.normal rice</w:t>
                  </w:r>
                </w:p>
              </w:tc>
            </w:tr>
            <w:tr w:rsidR="008C68F0" w14:paraId="0A920532" w14:textId="77777777">
              <w:trPr>
                <w:trHeight w:val="660"/>
              </w:trPr>
              <w:tc>
                <w:tcPr>
                  <w:tcW w:w="2532" w:type="dxa"/>
                  <w:shd w:val="clear" w:color="auto" w:fill="auto"/>
                  <w:tcMar>
                    <w:top w:w="100" w:type="dxa"/>
                    <w:left w:w="100" w:type="dxa"/>
                    <w:bottom w:w="100" w:type="dxa"/>
                    <w:right w:w="100" w:type="dxa"/>
                  </w:tcMar>
                </w:tcPr>
                <w:p w14:paraId="7E08B36B" w14:textId="77777777" w:rsidR="008C68F0"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 of payment </w:t>
                  </w:r>
                </w:p>
              </w:tc>
              <w:tc>
                <w:tcPr>
                  <w:tcW w:w="2532" w:type="dxa"/>
                  <w:shd w:val="clear" w:color="auto" w:fill="auto"/>
                  <w:tcMar>
                    <w:top w:w="100" w:type="dxa"/>
                    <w:left w:w="100" w:type="dxa"/>
                    <w:bottom w:w="100" w:type="dxa"/>
                    <w:right w:w="100" w:type="dxa"/>
                  </w:tcMar>
                </w:tcPr>
                <w:p w14:paraId="2ED7F95F" w14:textId="77777777" w:rsidR="008C68F0"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Picklist values </w:t>
                  </w:r>
                </w:p>
                <w:p w14:paraId="2E8681C3" w14:textId="77777777" w:rsidR="008C68F0" w:rsidRDefault="00000000">
                  <w:pPr>
                    <w:widowControl w:val="0"/>
                    <w:numPr>
                      <w:ilvl w:val="0"/>
                      <w:numId w:val="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Credit card</w:t>
                  </w:r>
                </w:p>
                <w:p w14:paraId="792CDDEB" w14:textId="77777777" w:rsidR="008C68F0" w:rsidRDefault="00000000">
                  <w:pPr>
                    <w:widowControl w:val="0"/>
                    <w:numPr>
                      <w:ilvl w:val="0"/>
                      <w:numId w:val="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Debit card</w:t>
                  </w:r>
                </w:p>
                <w:p w14:paraId="494A7688" w14:textId="77777777" w:rsidR="008C68F0" w:rsidRDefault="00000000">
                  <w:pPr>
                    <w:widowControl w:val="0"/>
                    <w:numPr>
                      <w:ilvl w:val="0"/>
                      <w:numId w:val="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Net banking </w:t>
                  </w:r>
                </w:p>
                <w:p w14:paraId="48B22A7B" w14:textId="77777777" w:rsidR="008C68F0" w:rsidRDefault="00000000">
                  <w:pPr>
                    <w:widowControl w:val="0"/>
                    <w:numPr>
                      <w:ilvl w:val="0"/>
                      <w:numId w:val="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UPI</w:t>
                  </w:r>
                </w:p>
                <w:p w14:paraId="761479D0" w14:textId="77777777" w:rsidR="008C68F0" w:rsidRDefault="00000000">
                  <w:pPr>
                    <w:widowControl w:val="0"/>
                    <w:numPr>
                      <w:ilvl w:val="0"/>
                      <w:numId w:val="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Cash</w:t>
                  </w:r>
                  <w:r>
                    <w:rPr>
                      <w:rFonts w:ascii="Times New Roman" w:eastAsia="Times New Roman" w:hAnsi="Times New Roman" w:cs="Times New Roman"/>
                      <w:sz w:val="24"/>
                      <w:szCs w:val="24"/>
                    </w:rPr>
                    <w:tab/>
                  </w:r>
                </w:p>
              </w:tc>
            </w:tr>
          </w:tbl>
          <w:p w14:paraId="1EDE008B" w14:textId="77777777" w:rsidR="008C68F0" w:rsidRDefault="008C68F0">
            <w:pPr>
              <w:widowControl w:val="0"/>
              <w:spacing w:line="240" w:lineRule="auto"/>
              <w:rPr>
                <w:rFonts w:ascii="Times New Roman" w:eastAsia="Times New Roman" w:hAnsi="Times New Roman" w:cs="Times New Roman"/>
                <w:sz w:val="24"/>
                <w:szCs w:val="24"/>
              </w:rPr>
            </w:pPr>
          </w:p>
        </w:tc>
      </w:tr>
    </w:tbl>
    <w:p w14:paraId="16C01EB4" w14:textId="77777777" w:rsidR="008C68F0" w:rsidRDefault="008C68F0">
      <w:pPr>
        <w:widowControl w:val="0"/>
        <w:spacing w:before="38" w:line="240" w:lineRule="auto"/>
        <w:ind w:left="720"/>
        <w:rPr>
          <w:rFonts w:ascii="Times New Roman" w:eastAsia="Times New Roman" w:hAnsi="Times New Roman" w:cs="Times New Roman"/>
          <w:sz w:val="24"/>
          <w:szCs w:val="24"/>
        </w:rPr>
      </w:pPr>
    </w:p>
    <w:p w14:paraId="6366A320" w14:textId="77777777" w:rsidR="008C68F0" w:rsidRDefault="008C68F0">
      <w:pPr>
        <w:widowControl w:val="0"/>
        <w:spacing w:before="38" w:line="240" w:lineRule="auto"/>
        <w:ind w:left="720"/>
        <w:rPr>
          <w:rFonts w:ascii="Times New Roman" w:eastAsia="Times New Roman" w:hAnsi="Times New Roman" w:cs="Times New Roman"/>
          <w:sz w:val="24"/>
          <w:szCs w:val="24"/>
        </w:rPr>
      </w:pPr>
    </w:p>
    <w:p w14:paraId="738CE441" w14:textId="77777777" w:rsidR="008C68F0" w:rsidRDefault="008C68F0">
      <w:pPr>
        <w:widowControl w:val="0"/>
        <w:spacing w:before="38" w:line="240" w:lineRule="auto"/>
        <w:rPr>
          <w:rFonts w:ascii="Times New Roman" w:eastAsia="Times New Roman" w:hAnsi="Times New Roman" w:cs="Times New Roman"/>
          <w:sz w:val="24"/>
          <w:szCs w:val="24"/>
        </w:rPr>
      </w:pPr>
    </w:p>
    <w:p w14:paraId="7F1D8573" w14:textId="77777777" w:rsidR="008C68F0" w:rsidRDefault="00000000">
      <w:pPr>
        <w:pStyle w:val="Heading2"/>
        <w:rPr>
          <w:rFonts w:ascii="Times New Roman" w:eastAsia="Times New Roman" w:hAnsi="Times New Roman" w:cs="Times New Roman"/>
          <w:b/>
          <w:sz w:val="28"/>
          <w:szCs w:val="28"/>
        </w:rPr>
      </w:pPr>
      <w:bookmarkStart w:id="29" w:name="_heading=h.2p2csry" w:colFirst="0" w:colLast="0"/>
      <w:bookmarkEnd w:id="29"/>
      <w:r>
        <w:rPr>
          <w:rFonts w:ascii="Times New Roman" w:eastAsia="Times New Roman" w:hAnsi="Times New Roman" w:cs="Times New Roman"/>
          <w:b/>
          <w:sz w:val="28"/>
          <w:szCs w:val="28"/>
        </w:rPr>
        <w:t xml:space="preserve">Activity </w:t>
      </w:r>
      <w:proofErr w:type="gramStart"/>
      <w:r>
        <w:rPr>
          <w:rFonts w:ascii="Times New Roman" w:eastAsia="Times New Roman" w:hAnsi="Times New Roman" w:cs="Times New Roman"/>
          <w:b/>
          <w:sz w:val="28"/>
          <w:szCs w:val="28"/>
        </w:rPr>
        <w:t>8 :</w:t>
      </w:r>
      <w:proofErr w:type="gramEnd"/>
      <w:r>
        <w:rPr>
          <w:rFonts w:ascii="Times New Roman" w:eastAsia="Times New Roman" w:hAnsi="Times New Roman" w:cs="Times New Roman"/>
          <w:b/>
          <w:sz w:val="28"/>
          <w:szCs w:val="28"/>
        </w:rPr>
        <w:t xml:space="preserve"> Creating Cross Object Formula Field in </w:t>
      </w:r>
      <w:r>
        <w:rPr>
          <w:rFonts w:ascii="Times New Roman" w:eastAsia="Times New Roman" w:hAnsi="Times New Roman" w:cs="Times New Roman"/>
          <w:b/>
          <w:sz w:val="26"/>
          <w:szCs w:val="26"/>
        </w:rPr>
        <w:t>consumer</w:t>
      </w:r>
      <w:r>
        <w:rPr>
          <w:rFonts w:ascii="Times New Roman" w:eastAsia="Times New Roman" w:hAnsi="Times New Roman" w:cs="Times New Roman"/>
          <w:b/>
          <w:sz w:val="30"/>
          <w:szCs w:val="30"/>
        </w:rPr>
        <w:t xml:space="preserve"> </w:t>
      </w:r>
      <w:r>
        <w:rPr>
          <w:rFonts w:ascii="Times New Roman" w:eastAsia="Times New Roman" w:hAnsi="Times New Roman" w:cs="Times New Roman"/>
          <w:b/>
          <w:sz w:val="28"/>
          <w:szCs w:val="28"/>
        </w:rPr>
        <w:t>Object</w:t>
      </w:r>
    </w:p>
    <w:p w14:paraId="2A958616" w14:textId="77777777" w:rsidR="008C68F0" w:rsidRDefault="008C68F0">
      <w:pPr>
        <w:widowControl w:val="0"/>
        <w:spacing w:before="38" w:line="240" w:lineRule="auto"/>
        <w:rPr>
          <w:rFonts w:ascii="Times New Roman" w:eastAsia="Times New Roman" w:hAnsi="Times New Roman" w:cs="Times New Roman"/>
          <w:sz w:val="24"/>
          <w:szCs w:val="24"/>
        </w:rPr>
      </w:pPr>
    </w:p>
    <w:p w14:paraId="4545D6D4" w14:textId="77777777" w:rsidR="008C68F0" w:rsidRPr="00655241" w:rsidRDefault="00000000">
      <w:pPr>
        <w:rPr>
          <w:rFonts w:ascii="Times New Roman" w:hAnsi="Times New Roman" w:cs="Times New Roman"/>
          <w:sz w:val="24"/>
          <w:szCs w:val="24"/>
        </w:rPr>
      </w:pPr>
      <w:r w:rsidRPr="00655241">
        <w:rPr>
          <w:rFonts w:ascii="Times New Roman" w:hAnsi="Times New Roman" w:cs="Times New Roman"/>
          <w:sz w:val="24"/>
          <w:szCs w:val="24"/>
        </w:rPr>
        <w:t>A cross-object formula field is a formula field that references fields from another object in Salesforce. This type of formula allows users to calculate and display data from multiple objects on a single record.</w:t>
      </w:r>
    </w:p>
    <w:p w14:paraId="234F5EE1" w14:textId="77777777" w:rsidR="008C68F0" w:rsidRDefault="008C68F0"/>
    <w:p w14:paraId="36F7ABBD" w14:textId="77777777" w:rsidR="008C68F0" w:rsidRDefault="00000000">
      <w:pPr>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Note :</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check whether the fields mentioned in the formula field are created or not , if not go to activity 9 and create those fields mentioned in consumer object.</w:t>
      </w:r>
    </w:p>
    <w:p w14:paraId="56844EDF" w14:textId="77777777" w:rsidR="008C68F0" w:rsidRDefault="008C68F0">
      <w:pPr>
        <w:rPr>
          <w:rFonts w:ascii="Times New Roman" w:eastAsia="Times New Roman" w:hAnsi="Times New Roman" w:cs="Times New Roman"/>
          <w:sz w:val="24"/>
          <w:szCs w:val="24"/>
        </w:rPr>
      </w:pPr>
    </w:p>
    <w:p w14:paraId="2CD2995B" w14:textId="77777777" w:rsidR="008C68F0" w:rsidRDefault="00000000">
      <w:pPr>
        <w:numPr>
          <w:ilvl w:val="0"/>
          <w:numId w:val="15"/>
        </w:numPr>
        <w:ind w:left="425"/>
        <w:rPr>
          <w:rFonts w:ascii="Times New Roman" w:eastAsia="Times New Roman" w:hAnsi="Times New Roman" w:cs="Times New Roman"/>
          <w:sz w:val="24"/>
          <w:szCs w:val="24"/>
        </w:rPr>
      </w:pPr>
      <w:sdt>
        <w:sdtPr>
          <w:tag w:val="goog_rdk_2"/>
          <w:id w:val="1722631797"/>
        </w:sdtPr>
        <w:sdtContent>
          <w:r>
            <w:rPr>
              <w:rFonts w:ascii="Arial Unicode MS" w:eastAsia="Arial Unicode MS" w:hAnsi="Arial Unicode MS" w:cs="Arial Unicode MS"/>
            </w:rPr>
            <w:t>Go to setup → click on Object Manager → type object name(</w:t>
          </w:r>
        </w:sdtContent>
      </w:sdt>
      <w:r>
        <w:rPr>
          <w:rFonts w:ascii="Times New Roman" w:eastAsia="Times New Roman" w:hAnsi="Times New Roman" w:cs="Times New Roman"/>
          <w:sz w:val="24"/>
          <w:szCs w:val="24"/>
        </w:rPr>
        <w:t>consumer</w:t>
      </w:r>
      <w:sdt>
        <w:sdtPr>
          <w:tag w:val="goog_rdk_3"/>
          <w:id w:val="1303272328"/>
        </w:sdtPr>
        <w:sdtContent>
          <w:r>
            <w:rPr>
              <w:rFonts w:ascii="Arial Unicode MS" w:eastAsia="Arial Unicode MS" w:hAnsi="Arial Unicode MS" w:cs="Arial Unicode MS"/>
            </w:rPr>
            <w:t xml:space="preserve">) in search bar → click on the object. </w:t>
          </w:r>
        </w:sdtContent>
      </w:sdt>
    </w:p>
    <w:p w14:paraId="2651F175" w14:textId="77777777" w:rsidR="008C68F0" w:rsidRDefault="00000000">
      <w:pPr>
        <w:numPr>
          <w:ilvl w:val="0"/>
          <w:numId w:val="15"/>
        </w:numPr>
        <w:ind w:left="425"/>
        <w:rPr>
          <w:rFonts w:ascii="Times New Roman" w:eastAsia="Times New Roman" w:hAnsi="Times New Roman" w:cs="Times New Roman"/>
          <w:sz w:val="24"/>
          <w:szCs w:val="24"/>
        </w:rPr>
      </w:pPr>
      <w:r>
        <w:rPr>
          <w:rFonts w:ascii="Cardo" w:eastAsia="Cardo" w:hAnsi="Cardo" w:cs="Cardo"/>
          <w:sz w:val="24"/>
          <w:szCs w:val="24"/>
        </w:rPr>
        <w:t>Click on fields &amp; relationship → click on New.</w:t>
      </w:r>
    </w:p>
    <w:p w14:paraId="30A8CE3A" w14:textId="77777777" w:rsidR="008C68F0" w:rsidRDefault="00000000">
      <w:pPr>
        <w:widowControl w:val="0"/>
        <w:numPr>
          <w:ilvl w:val="0"/>
          <w:numId w:val="15"/>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Select Data type as “Formula” and click Next.</w:t>
      </w:r>
    </w:p>
    <w:p w14:paraId="56FC4DCD" w14:textId="77777777" w:rsidR="008C68F0" w:rsidRDefault="00000000">
      <w:pPr>
        <w:widowControl w:val="0"/>
        <w:numPr>
          <w:ilvl w:val="0"/>
          <w:numId w:val="15"/>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 Field Label and Field Name as “Amount </w:t>
      </w:r>
      <w:proofErr w:type="gramStart"/>
      <w:r>
        <w:rPr>
          <w:rFonts w:ascii="Times New Roman" w:eastAsia="Times New Roman" w:hAnsi="Times New Roman" w:cs="Times New Roman"/>
          <w:sz w:val="24"/>
          <w:szCs w:val="24"/>
        </w:rPr>
        <w:t>Paid ”</w:t>
      </w:r>
      <w:proofErr w:type="gramEnd"/>
      <w:r>
        <w:rPr>
          <w:rFonts w:ascii="Times New Roman" w:eastAsia="Times New Roman" w:hAnsi="Times New Roman" w:cs="Times New Roman"/>
          <w:sz w:val="24"/>
          <w:szCs w:val="24"/>
        </w:rPr>
        <w:t xml:space="preserve"> and select formula return type as “Number” and click next.</w:t>
      </w:r>
    </w:p>
    <w:p w14:paraId="28419D4C" w14:textId="77777777" w:rsidR="008C68F0" w:rsidRDefault="00000000">
      <w:pPr>
        <w:widowControl w:val="0"/>
        <w:spacing w:before="38" w:line="240" w:lineRule="auto"/>
        <w:ind w:firstLine="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76A4EB1" wp14:editId="2459C9B3">
            <wp:extent cx="5731200" cy="1968500"/>
            <wp:effectExtent l="0" t="0" r="0" b="0"/>
            <wp:docPr id="9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5731200" cy="1968500"/>
                    </a:xfrm>
                    <a:prstGeom prst="rect">
                      <a:avLst/>
                    </a:prstGeom>
                    <a:ln/>
                  </pic:spPr>
                </pic:pic>
              </a:graphicData>
            </a:graphic>
          </wp:inline>
        </w:drawing>
      </w:r>
    </w:p>
    <w:p w14:paraId="783C2EB1" w14:textId="77777777" w:rsidR="008C68F0" w:rsidRDefault="00000000">
      <w:pPr>
        <w:widowControl w:val="0"/>
        <w:numPr>
          <w:ilvl w:val="0"/>
          <w:numId w:val="15"/>
        </w:numPr>
        <w:spacing w:before="38"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fields formula should </w:t>
      </w:r>
      <w:proofErr w:type="gramStart"/>
      <w:r>
        <w:rPr>
          <w:rFonts w:ascii="Times New Roman" w:eastAsia="Times New Roman" w:hAnsi="Times New Roman" w:cs="Times New Roman"/>
          <w:sz w:val="24"/>
          <w:szCs w:val="24"/>
        </w:rPr>
        <w:t>be :</w:t>
      </w:r>
      <w:proofErr w:type="gramEnd"/>
    </w:p>
    <w:p w14:paraId="37D84472" w14:textId="77777777" w:rsidR="008C68F0" w:rsidRDefault="00000000">
      <w:pPr>
        <w:widowControl w:val="0"/>
        <w:spacing w:before="38"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rice_taken_by_shops__</w:t>
      </w:r>
      <w:proofErr w:type="gramStart"/>
      <w:r>
        <w:rPr>
          <w:rFonts w:ascii="Times New Roman" w:eastAsia="Times New Roman" w:hAnsi="Times New Roman" w:cs="Times New Roman"/>
          <w:sz w:val="24"/>
          <w:szCs w:val="24"/>
        </w:rPr>
        <w:t>c</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rice_mill_name__r.rice_price_kg__c</w:t>
      </w:r>
      <w:proofErr w:type="spellEnd"/>
    </w:p>
    <w:p w14:paraId="7EC6A4E6" w14:textId="77777777" w:rsidR="008C68F0" w:rsidRDefault="008C68F0">
      <w:pPr>
        <w:widowControl w:val="0"/>
        <w:spacing w:before="38" w:line="240" w:lineRule="auto"/>
        <w:ind w:firstLine="425"/>
        <w:rPr>
          <w:rFonts w:ascii="Times New Roman" w:eastAsia="Times New Roman" w:hAnsi="Times New Roman" w:cs="Times New Roman"/>
          <w:sz w:val="24"/>
          <w:szCs w:val="24"/>
        </w:rPr>
      </w:pPr>
    </w:p>
    <w:p w14:paraId="25B10371" w14:textId="77777777" w:rsidR="008C68F0" w:rsidRDefault="00000000">
      <w:pPr>
        <w:widowControl w:val="0"/>
        <w:numPr>
          <w:ilvl w:val="0"/>
          <w:numId w:val="15"/>
        </w:numPr>
        <w:spacing w:before="38"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 Advanced Formula write down the formula and click “Check Syntax” and </w:t>
      </w:r>
      <w:proofErr w:type="gramStart"/>
      <w:r>
        <w:rPr>
          <w:rFonts w:ascii="Times New Roman" w:eastAsia="Times New Roman" w:hAnsi="Times New Roman" w:cs="Times New Roman"/>
          <w:sz w:val="24"/>
          <w:szCs w:val="24"/>
        </w:rPr>
        <w:t>Save</w:t>
      </w:r>
      <w:proofErr w:type="gramEnd"/>
      <w:r>
        <w:rPr>
          <w:rFonts w:ascii="Times New Roman" w:eastAsia="Times New Roman" w:hAnsi="Times New Roman" w:cs="Times New Roman"/>
          <w:sz w:val="24"/>
          <w:szCs w:val="24"/>
        </w:rPr>
        <w:t>.</w:t>
      </w:r>
    </w:p>
    <w:p w14:paraId="12DDD182"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39B92FF" wp14:editId="2263189B">
            <wp:extent cx="5943600" cy="2628900"/>
            <wp:effectExtent l="0" t="0" r="0" b="0"/>
            <wp:docPr id="9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5943600" cy="2628900"/>
                    </a:xfrm>
                    <a:prstGeom prst="rect">
                      <a:avLst/>
                    </a:prstGeom>
                    <a:ln/>
                  </pic:spPr>
                </pic:pic>
              </a:graphicData>
            </a:graphic>
          </wp:inline>
        </w:drawing>
      </w:r>
    </w:p>
    <w:p w14:paraId="62BB1854" w14:textId="77777777" w:rsidR="008C68F0" w:rsidRDefault="008C68F0">
      <w:pPr>
        <w:ind w:left="720"/>
        <w:rPr>
          <w:rFonts w:ascii="Times New Roman" w:eastAsia="Times New Roman" w:hAnsi="Times New Roman" w:cs="Times New Roman"/>
          <w:sz w:val="24"/>
          <w:szCs w:val="24"/>
        </w:rPr>
      </w:pPr>
    </w:p>
    <w:p w14:paraId="3EA13FE2" w14:textId="77777777" w:rsidR="008C68F0" w:rsidRDefault="00000000">
      <w:pPr>
        <w:widowControl w:val="0"/>
        <w:numPr>
          <w:ilvl w:val="0"/>
          <w:numId w:val="26"/>
        </w:numPr>
        <w:spacing w:before="38" w:line="240" w:lineRule="auto"/>
        <w:ind w:left="42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Creating the Formula field in consumer Object </w:t>
      </w:r>
    </w:p>
    <w:p w14:paraId="4B1C941F" w14:textId="77777777" w:rsidR="008C68F0" w:rsidRDefault="00000000">
      <w:pPr>
        <w:widowControl w:val="0"/>
        <w:spacing w:before="38"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Note :</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check whether that the fields that mentioned in the formula field are created are not , if not go to activity 9 and create that fields mentioned in consumer object</w:t>
      </w:r>
    </w:p>
    <w:p w14:paraId="226B4CFE" w14:textId="77777777" w:rsidR="008C68F0" w:rsidRDefault="00000000">
      <w:pPr>
        <w:widowControl w:val="0"/>
        <w:numPr>
          <w:ilvl w:val="0"/>
          <w:numId w:val="26"/>
        </w:numPr>
        <w:spacing w:before="38" w:line="240" w:lineRule="auto"/>
        <w:ind w:left="425"/>
        <w:rPr>
          <w:rFonts w:ascii="Times New Roman" w:eastAsia="Times New Roman" w:hAnsi="Times New Roman" w:cs="Times New Roman"/>
          <w:sz w:val="24"/>
          <w:szCs w:val="24"/>
        </w:rPr>
      </w:pPr>
      <w:sdt>
        <w:sdtPr>
          <w:tag w:val="goog_rdk_4"/>
          <w:id w:val="-1122536120"/>
        </w:sdtPr>
        <w:sdtContent>
          <w:r>
            <w:rPr>
              <w:rFonts w:ascii="Arial Unicode MS" w:eastAsia="Arial Unicode MS" w:hAnsi="Arial Unicode MS" w:cs="Arial Unicode MS"/>
            </w:rPr>
            <w:t>Go to setup → click on Object Manager → type object name(</w:t>
          </w:r>
        </w:sdtContent>
      </w:sdt>
      <w:r>
        <w:rPr>
          <w:rFonts w:ascii="Times New Roman" w:eastAsia="Times New Roman" w:hAnsi="Times New Roman" w:cs="Times New Roman"/>
          <w:sz w:val="24"/>
          <w:szCs w:val="24"/>
        </w:rPr>
        <w:t>consumer)</w:t>
      </w:r>
      <w:sdt>
        <w:sdtPr>
          <w:tag w:val="goog_rdk_5"/>
          <w:id w:val="-1717730531"/>
        </w:sdtPr>
        <w:sdtContent>
          <w:r>
            <w:rPr>
              <w:rFonts w:ascii="Arial Unicode MS" w:eastAsia="Arial Unicode MS" w:hAnsi="Arial Unicode MS" w:cs="Arial Unicode MS"/>
            </w:rPr>
            <w:t xml:space="preserve"> in search bar → click on the object. </w:t>
          </w:r>
        </w:sdtContent>
      </w:sdt>
    </w:p>
    <w:p w14:paraId="09757D0D" w14:textId="77777777" w:rsidR="008C68F0" w:rsidRDefault="00000000">
      <w:pPr>
        <w:widowControl w:val="0"/>
        <w:numPr>
          <w:ilvl w:val="0"/>
          <w:numId w:val="26"/>
        </w:numPr>
        <w:spacing w:line="240" w:lineRule="auto"/>
        <w:ind w:left="425"/>
        <w:rPr>
          <w:rFonts w:ascii="Times New Roman" w:eastAsia="Times New Roman" w:hAnsi="Times New Roman" w:cs="Times New Roman"/>
          <w:sz w:val="24"/>
          <w:szCs w:val="24"/>
        </w:rPr>
      </w:pPr>
      <w:r>
        <w:rPr>
          <w:rFonts w:ascii="Cardo" w:eastAsia="Cardo" w:hAnsi="Cardo" w:cs="Cardo"/>
          <w:sz w:val="24"/>
          <w:szCs w:val="24"/>
        </w:rPr>
        <w:t>Click on fields &amp; relationship → click on New.</w:t>
      </w:r>
    </w:p>
    <w:p w14:paraId="7B4B07DA" w14:textId="77777777" w:rsidR="008C68F0" w:rsidRDefault="00000000">
      <w:pPr>
        <w:widowControl w:val="0"/>
        <w:numPr>
          <w:ilvl w:val="0"/>
          <w:numId w:val="26"/>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Select Data type as “Formula” and click Next.</w:t>
      </w:r>
    </w:p>
    <w:p w14:paraId="087935E0" w14:textId="77777777" w:rsidR="008C68F0" w:rsidRDefault="00000000">
      <w:pPr>
        <w:widowControl w:val="0"/>
        <w:numPr>
          <w:ilvl w:val="0"/>
          <w:numId w:val="26"/>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Give Field Label and Field Name as “Consumer Name” and select formula return type as “TEXT” and click next.</w:t>
      </w:r>
    </w:p>
    <w:p w14:paraId="2D1499A2" w14:textId="77777777" w:rsidR="008C68F0" w:rsidRDefault="00000000">
      <w:pPr>
        <w:widowControl w:val="0"/>
        <w:numPr>
          <w:ilvl w:val="0"/>
          <w:numId w:val="26"/>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field formula should </w:t>
      </w:r>
      <w:proofErr w:type="gramStart"/>
      <w:r>
        <w:rPr>
          <w:rFonts w:ascii="Times New Roman" w:eastAsia="Times New Roman" w:hAnsi="Times New Roman" w:cs="Times New Roman"/>
          <w:sz w:val="24"/>
          <w:szCs w:val="24"/>
        </w:rPr>
        <w:t>be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First_Name__c</w:t>
      </w:r>
      <w:proofErr w:type="spellEnd"/>
      <w:r>
        <w:rPr>
          <w:rFonts w:ascii="Times New Roman" w:eastAsia="Times New Roman" w:hAnsi="Times New Roman" w:cs="Times New Roman"/>
          <w:sz w:val="24"/>
          <w:szCs w:val="24"/>
        </w:rPr>
        <w:t xml:space="preserve">   + ' ' +  </w:t>
      </w:r>
      <w:proofErr w:type="spellStart"/>
      <w:r>
        <w:rPr>
          <w:rFonts w:ascii="Times New Roman" w:eastAsia="Times New Roman" w:hAnsi="Times New Roman" w:cs="Times New Roman"/>
          <w:sz w:val="24"/>
          <w:szCs w:val="24"/>
        </w:rPr>
        <w:t>Last_Name__c</w:t>
      </w:r>
      <w:proofErr w:type="spellEnd"/>
    </w:p>
    <w:p w14:paraId="0A56ABBB" w14:textId="77777777" w:rsidR="008C68F0" w:rsidRDefault="00000000">
      <w:pPr>
        <w:widowControl w:val="0"/>
        <w:numPr>
          <w:ilvl w:val="0"/>
          <w:numId w:val="26"/>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“Check Syntax” and </w:t>
      </w:r>
      <w:proofErr w:type="gramStart"/>
      <w:r>
        <w:rPr>
          <w:rFonts w:ascii="Times New Roman" w:eastAsia="Times New Roman" w:hAnsi="Times New Roman" w:cs="Times New Roman"/>
          <w:sz w:val="24"/>
          <w:szCs w:val="24"/>
        </w:rPr>
        <w:t>Save</w:t>
      </w:r>
      <w:proofErr w:type="gramEnd"/>
      <w:r>
        <w:rPr>
          <w:rFonts w:ascii="Times New Roman" w:eastAsia="Times New Roman" w:hAnsi="Times New Roman" w:cs="Times New Roman"/>
          <w:sz w:val="24"/>
          <w:szCs w:val="24"/>
        </w:rPr>
        <w:t>.</w:t>
      </w:r>
    </w:p>
    <w:p w14:paraId="3A06CA2C" w14:textId="77777777" w:rsidR="008C68F0" w:rsidRDefault="00000000">
      <w:pPr>
        <w:widowControl w:val="0"/>
        <w:numPr>
          <w:ilvl w:val="0"/>
          <w:numId w:val="26"/>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EB3AF3A" wp14:editId="5E561165">
            <wp:extent cx="5943600" cy="2717800"/>
            <wp:effectExtent l="0" t="0" r="0" b="0"/>
            <wp:docPr id="9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5943600" cy="2717800"/>
                    </a:xfrm>
                    <a:prstGeom prst="rect">
                      <a:avLst/>
                    </a:prstGeom>
                    <a:ln/>
                  </pic:spPr>
                </pic:pic>
              </a:graphicData>
            </a:graphic>
          </wp:inline>
        </w:drawing>
      </w:r>
    </w:p>
    <w:p w14:paraId="3186DE64" w14:textId="77777777" w:rsidR="008C68F0" w:rsidRDefault="008C68F0">
      <w:pPr>
        <w:ind w:left="720"/>
        <w:rPr>
          <w:rFonts w:ascii="Times New Roman" w:eastAsia="Times New Roman" w:hAnsi="Times New Roman" w:cs="Times New Roman"/>
          <w:sz w:val="24"/>
          <w:szCs w:val="24"/>
        </w:rPr>
      </w:pPr>
    </w:p>
    <w:p w14:paraId="1E0E6517" w14:textId="77777777" w:rsidR="008C68F0" w:rsidRDefault="008C68F0">
      <w:pPr>
        <w:rPr>
          <w:rFonts w:ascii="Times New Roman" w:eastAsia="Times New Roman" w:hAnsi="Times New Roman" w:cs="Times New Roman"/>
          <w:sz w:val="24"/>
          <w:szCs w:val="24"/>
        </w:rPr>
      </w:pPr>
    </w:p>
    <w:p w14:paraId="2948F721" w14:textId="77777777" w:rsidR="008C68F0" w:rsidRDefault="008C68F0">
      <w:pPr>
        <w:rPr>
          <w:rFonts w:ascii="Times New Roman" w:eastAsia="Times New Roman" w:hAnsi="Times New Roman" w:cs="Times New Roman"/>
          <w:sz w:val="24"/>
          <w:szCs w:val="24"/>
        </w:rPr>
      </w:pPr>
    </w:p>
    <w:p w14:paraId="6F3D634F" w14:textId="77777777" w:rsidR="008C68F0" w:rsidRDefault="00000000">
      <w:pPr>
        <w:pStyle w:val="Heading2"/>
        <w:widowControl w:val="0"/>
        <w:spacing w:before="38" w:line="240" w:lineRule="auto"/>
        <w:rPr>
          <w:rFonts w:ascii="Times New Roman" w:eastAsia="Times New Roman" w:hAnsi="Times New Roman" w:cs="Times New Roman"/>
          <w:b/>
          <w:sz w:val="28"/>
          <w:szCs w:val="28"/>
        </w:rPr>
      </w:pPr>
      <w:bookmarkStart w:id="30" w:name="_heading=h.147n2zr" w:colFirst="0" w:colLast="0"/>
      <w:bookmarkEnd w:id="30"/>
      <w:r>
        <w:rPr>
          <w:rFonts w:ascii="Times New Roman" w:eastAsia="Times New Roman" w:hAnsi="Times New Roman" w:cs="Times New Roman"/>
          <w:b/>
          <w:sz w:val="28"/>
          <w:szCs w:val="28"/>
        </w:rPr>
        <w:t xml:space="preserve">Activity </w:t>
      </w:r>
      <w:proofErr w:type="gramStart"/>
      <w:r>
        <w:rPr>
          <w:rFonts w:ascii="Times New Roman" w:eastAsia="Times New Roman" w:hAnsi="Times New Roman" w:cs="Times New Roman"/>
          <w:b/>
          <w:sz w:val="28"/>
          <w:szCs w:val="28"/>
        </w:rPr>
        <w:t>9 :</w:t>
      </w:r>
      <w:proofErr w:type="gramEnd"/>
      <w:r>
        <w:rPr>
          <w:rFonts w:ascii="Times New Roman" w:eastAsia="Times New Roman" w:hAnsi="Times New Roman" w:cs="Times New Roman"/>
          <w:b/>
          <w:sz w:val="28"/>
          <w:szCs w:val="28"/>
        </w:rPr>
        <w:t xml:space="preserve"> Creating the validation rule </w:t>
      </w:r>
    </w:p>
    <w:p w14:paraId="2117C1FD" w14:textId="77777777" w:rsidR="008C68F0" w:rsidRDefault="008C68F0"/>
    <w:p w14:paraId="2779DD28" w14:textId="77777777" w:rsidR="008C68F0" w:rsidRPr="00655241" w:rsidRDefault="00000000">
      <w:pPr>
        <w:rPr>
          <w:rFonts w:ascii="Times New Roman" w:hAnsi="Times New Roman" w:cs="Times New Roman"/>
          <w:color w:val="080707"/>
          <w:sz w:val="24"/>
          <w:szCs w:val="24"/>
          <w:highlight w:val="white"/>
        </w:rPr>
      </w:pPr>
      <w:r w:rsidRPr="00655241">
        <w:rPr>
          <w:rFonts w:ascii="Times New Roman" w:hAnsi="Times New Roman" w:cs="Times New Roman"/>
          <w:color w:val="080707"/>
          <w:sz w:val="24"/>
          <w:szCs w:val="24"/>
          <w:highlight w:val="white"/>
        </w:rPr>
        <w:t>Improve the quality of your data using validation rules. Validation rules verify that the data a user enters in a record meets the standards you specify before the user can save the record. A validation rule can contain a formula or expression that evaluates the data in one or more fields and returns a value of “True” or “False”. Validation rules also include an error message to display to the user when the rule returns a value of “True” due to an invalid value.</w:t>
      </w:r>
    </w:p>
    <w:p w14:paraId="0925FDA2" w14:textId="77777777" w:rsidR="008C68F0" w:rsidRPr="00655241" w:rsidRDefault="008C68F0">
      <w:pPr>
        <w:rPr>
          <w:rFonts w:ascii="Times New Roman" w:hAnsi="Times New Roman" w:cs="Times New Roman"/>
          <w:color w:val="080707"/>
          <w:sz w:val="24"/>
          <w:szCs w:val="24"/>
          <w:highlight w:val="white"/>
        </w:rPr>
      </w:pPr>
    </w:p>
    <w:p w14:paraId="117FE8E0" w14:textId="77777777" w:rsidR="008C68F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Creating the validation rule for phone number field in </w:t>
      </w:r>
      <w:proofErr w:type="gramStart"/>
      <w:r>
        <w:rPr>
          <w:rFonts w:ascii="Times New Roman" w:eastAsia="Times New Roman" w:hAnsi="Times New Roman" w:cs="Times New Roman"/>
          <w:b/>
          <w:sz w:val="24"/>
          <w:szCs w:val="24"/>
        </w:rPr>
        <w:t>consumer  object</w:t>
      </w:r>
      <w:proofErr w:type="gramEnd"/>
      <w:r>
        <w:rPr>
          <w:rFonts w:ascii="Times New Roman" w:eastAsia="Times New Roman" w:hAnsi="Times New Roman" w:cs="Times New Roman"/>
          <w:b/>
          <w:sz w:val="24"/>
          <w:szCs w:val="24"/>
        </w:rPr>
        <w:t xml:space="preserve"> </w:t>
      </w:r>
    </w:p>
    <w:p w14:paraId="7315959D" w14:textId="77777777" w:rsidR="008C68F0" w:rsidRDefault="008C68F0">
      <w:pPr>
        <w:rPr>
          <w:rFonts w:ascii="Times New Roman" w:eastAsia="Times New Roman" w:hAnsi="Times New Roman" w:cs="Times New Roman"/>
          <w:b/>
          <w:sz w:val="24"/>
          <w:szCs w:val="24"/>
        </w:rPr>
      </w:pPr>
    </w:p>
    <w:p w14:paraId="1E19A9BD" w14:textId="77777777" w:rsidR="008C68F0" w:rsidRDefault="00000000">
      <w:pPr>
        <w:widowControl w:val="0"/>
        <w:spacing w:before="38"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Note :</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check whether the fields mentioned in the formula field are created or not , if not go to activity 9 and create those fields mentioned in consumer object.</w:t>
      </w:r>
    </w:p>
    <w:p w14:paraId="59917B52" w14:textId="77777777" w:rsidR="008C68F0" w:rsidRDefault="008C68F0">
      <w:pPr>
        <w:widowControl w:val="0"/>
        <w:spacing w:before="38" w:line="240" w:lineRule="auto"/>
        <w:rPr>
          <w:rFonts w:ascii="Times New Roman" w:eastAsia="Times New Roman" w:hAnsi="Times New Roman" w:cs="Times New Roman"/>
          <w:sz w:val="24"/>
          <w:szCs w:val="24"/>
        </w:rPr>
      </w:pPr>
    </w:p>
    <w:p w14:paraId="3D34D374" w14:textId="77777777" w:rsidR="008C68F0" w:rsidRDefault="00000000">
      <w:pPr>
        <w:numPr>
          <w:ilvl w:val="0"/>
          <w:numId w:val="55"/>
        </w:numPr>
        <w:ind w:left="425"/>
        <w:rPr>
          <w:rFonts w:ascii="Times New Roman" w:eastAsia="Times New Roman" w:hAnsi="Times New Roman" w:cs="Times New Roman"/>
          <w:sz w:val="24"/>
          <w:szCs w:val="24"/>
        </w:rPr>
      </w:pPr>
      <w:r>
        <w:rPr>
          <w:rFonts w:ascii="Cardo" w:eastAsia="Cardo" w:hAnsi="Cardo" w:cs="Cardo"/>
          <w:sz w:val="24"/>
          <w:szCs w:val="24"/>
        </w:rPr>
        <w:t xml:space="preserve">Go to the setup page → click on object manager → From drop down click edit </w:t>
      </w:r>
      <w:proofErr w:type="gramStart"/>
      <w:r>
        <w:rPr>
          <w:rFonts w:ascii="Cardo" w:eastAsia="Cardo" w:hAnsi="Cardo" w:cs="Cardo"/>
          <w:sz w:val="24"/>
          <w:szCs w:val="24"/>
        </w:rPr>
        <w:t>for  consumer</w:t>
      </w:r>
      <w:proofErr w:type="gramEnd"/>
      <w:r>
        <w:rPr>
          <w:rFonts w:ascii="Cardo" w:eastAsia="Cardo" w:hAnsi="Cardo" w:cs="Cardo"/>
          <w:sz w:val="24"/>
          <w:szCs w:val="24"/>
        </w:rPr>
        <w:t xml:space="preserve"> object.</w:t>
      </w:r>
    </w:p>
    <w:p w14:paraId="2EA0DABD" w14:textId="77777777" w:rsidR="008C68F0" w:rsidRDefault="00000000">
      <w:pPr>
        <w:numPr>
          <w:ilvl w:val="0"/>
          <w:numId w:val="55"/>
        </w:numPr>
        <w:ind w:left="425"/>
        <w:rPr>
          <w:rFonts w:ascii="Times New Roman" w:eastAsia="Times New Roman" w:hAnsi="Times New Roman" w:cs="Times New Roman"/>
          <w:sz w:val="24"/>
          <w:szCs w:val="24"/>
        </w:rPr>
      </w:pPr>
      <w:r>
        <w:rPr>
          <w:rFonts w:ascii="Cardo" w:eastAsia="Cardo" w:hAnsi="Cardo" w:cs="Cardo"/>
          <w:sz w:val="24"/>
          <w:szCs w:val="24"/>
        </w:rPr>
        <w:t>Click on the validation rule → click New.</w:t>
      </w:r>
    </w:p>
    <w:p w14:paraId="6BF45714" w14:textId="77777777" w:rsidR="008C68F0" w:rsidRDefault="008C68F0">
      <w:pPr>
        <w:rPr>
          <w:rFonts w:ascii="Times New Roman" w:eastAsia="Times New Roman" w:hAnsi="Times New Roman" w:cs="Times New Roman"/>
          <w:b/>
          <w:sz w:val="24"/>
          <w:szCs w:val="24"/>
        </w:rPr>
      </w:pPr>
    </w:p>
    <w:p w14:paraId="17BD92FA" w14:textId="77777777" w:rsidR="008C68F0" w:rsidRDefault="00000000">
      <w:pPr>
        <w:rPr>
          <w:color w:val="080707"/>
          <w:sz w:val="21"/>
          <w:szCs w:val="21"/>
          <w:highlight w:val="white"/>
        </w:rPr>
      </w:pPr>
      <w:r>
        <w:rPr>
          <w:noProof/>
          <w:color w:val="080707"/>
          <w:sz w:val="21"/>
          <w:szCs w:val="21"/>
          <w:highlight w:val="white"/>
        </w:rPr>
        <w:lastRenderedPageBreak/>
        <w:drawing>
          <wp:inline distT="114300" distB="114300" distL="114300" distR="114300" wp14:anchorId="26E63AEA" wp14:editId="696EFA13">
            <wp:extent cx="5943600" cy="2413000"/>
            <wp:effectExtent l="0" t="0" r="0" b="0"/>
            <wp:docPr id="9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5943600" cy="2413000"/>
                    </a:xfrm>
                    <a:prstGeom prst="rect">
                      <a:avLst/>
                    </a:prstGeom>
                    <a:ln/>
                  </pic:spPr>
                </pic:pic>
              </a:graphicData>
            </a:graphic>
          </wp:inline>
        </w:drawing>
      </w:r>
      <w:r>
        <w:rPr>
          <w:color w:val="080707"/>
          <w:sz w:val="21"/>
          <w:szCs w:val="21"/>
          <w:highlight w:val="white"/>
        </w:rPr>
        <w:t>]</w:t>
      </w:r>
    </w:p>
    <w:p w14:paraId="5EBC4C46" w14:textId="77777777" w:rsidR="008C68F0" w:rsidRDefault="008C68F0">
      <w:pPr>
        <w:rPr>
          <w:color w:val="080707"/>
          <w:sz w:val="21"/>
          <w:szCs w:val="21"/>
          <w:highlight w:val="white"/>
        </w:rPr>
      </w:pPr>
    </w:p>
    <w:p w14:paraId="78C6EFE5" w14:textId="77777777" w:rsidR="008C68F0" w:rsidRDefault="00000000">
      <w:pPr>
        <w:numPr>
          <w:ilvl w:val="0"/>
          <w:numId w:val="55"/>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Enter the Rule name as “</w:t>
      </w:r>
      <w:proofErr w:type="spellStart"/>
      <w:proofErr w:type="gramStart"/>
      <w:r>
        <w:rPr>
          <w:rFonts w:ascii="Times New Roman" w:eastAsia="Times New Roman" w:hAnsi="Times New Roman" w:cs="Times New Roman"/>
          <w:sz w:val="24"/>
          <w:szCs w:val="24"/>
        </w:rPr>
        <w:t>Phonenumberoremailblankrule</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w:t>
      </w:r>
    </w:p>
    <w:p w14:paraId="02EE1590" w14:textId="77777777" w:rsidR="008C68F0" w:rsidRDefault="00000000">
      <w:pPr>
        <w:numPr>
          <w:ilvl w:val="0"/>
          <w:numId w:val="55"/>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Enter the description as “phone number and email number should not be blank”.</w:t>
      </w:r>
    </w:p>
    <w:p w14:paraId="02BDE20C" w14:textId="77777777" w:rsidR="008C68F0" w:rsidRDefault="00000000">
      <w:pPr>
        <w:numPr>
          <w:ilvl w:val="0"/>
          <w:numId w:val="55"/>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Enter the formula as “</w:t>
      </w:r>
      <w:proofErr w:type="gramStart"/>
      <w:r>
        <w:rPr>
          <w:rFonts w:ascii="Times New Roman" w:eastAsia="Times New Roman" w:hAnsi="Times New Roman" w:cs="Times New Roman"/>
          <w:sz w:val="24"/>
          <w:szCs w:val="24"/>
        </w:rPr>
        <w:t>OR( ISBLANK</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phone_number__c</w:t>
      </w:r>
      <w:proofErr w:type="spellEnd"/>
      <w:r>
        <w:rPr>
          <w:rFonts w:ascii="Times New Roman" w:eastAsia="Times New Roman" w:hAnsi="Times New Roman" w:cs="Times New Roman"/>
          <w:sz w:val="24"/>
          <w:szCs w:val="24"/>
        </w:rPr>
        <w:t xml:space="preserve"> ) , ISBLANK( </w:t>
      </w:r>
      <w:proofErr w:type="spellStart"/>
      <w:r>
        <w:rPr>
          <w:rFonts w:ascii="Times New Roman" w:eastAsia="Times New Roman" w:hAnsi="Times New Roman" w:cs="Times New Roman"/>
          <w:sz w:val="24"/>
          <w:szCs w:val="24"/>
        </w:rPr>
        <w:t>email__c</w:t>
      </w:r>
      <w:proofErr w:type="spellEnd"/>
      <w:r>
        <w:rPr>
          <w:rFonts w:ascii="Times New Roman" w:eastAsia="Times New Roman" w:hAnsi="Times New Roman" w:cs="Times New Roman"/>
          <w:sz w:val="24"/>
          <w:szCs w:val="24"/>
        </w:rPr>
        <w:t xml:space="preserve"> ) )” and check the syntax.</w:t>
      </w:r>
    </w:p>
    <w:p w14:paraId="4995AAB2" w14:textId="77777777" w:rsidR="008C68F0" w:rsidRDefault="00000000">
      <w:pPr>
        <w:numPr>
          <w:ilvl w:val="0"/>
          <w:numId w:val="55"/>
        </w:num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17C874A" wp14:editId="015EFA4D">
            <wp:extent cx="5943600" cy="2324100"/>
            <wp:effectExtent l="0" t="0" r="0" b="0"/>
            <wp:docPr id="9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5943600" cy="2324100"/>
                    </a:xfrm>
                    <a:prstGeom prst="rect">
                      <a:avLst/>
                    </a:prstGeom>
                    <a:ln/>
                  </pic:spPr>
                </pic:pic>
              </a:graphicData>
            </a:graphic>
          </wp:inline>
        </w:drawing>
      </w:r>
    </w:p>
    <w:p w14:paraId="0DC25251" w14:textId="77777777" w:rsidR="008C68F0" w:rsidRDefault="00000000">
      <w:pPr>
        <w:numPr>
          <w:ilvl w:val="0"/>
          <w:numId w:val="5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 the error message write </w:t>
      </w:r>
      <w:proofErr w:type="spellStart"/>
      <w:proofErr w:type="gramStart"/>
      <w:r>
        <w:rPr>
          <w:rFonts w:ascii="Times New Roman" w:eastAsia="Times New Roman" w:hAnsi="Times New Roman" w:cs="Times New Roman"/>
          <w:sz w:val="24"/>
          <w:szCs w:val="24"/>
        </w:rPr>
        <w:t>as”please</w:t>
      </w:r>
      <w:proofErr w:type="spellEnd"/>
      <w:proofErr w:type="gramEnd"/>
      <w:r>
        <w:rPr>
          <w:rFonts w:ascii="Times New Roman" w:eastAsia="Times New Roman" w:hAnsi="Times New Roman" w:cs="Times New Roman"/>
          <w:sz w:val="24"/>
          <w:szCs w:val="24"/>
        </w:rPr>
        <w:t xml:space="preserve"> fill in your phone number.”</w:t>
      </w:r>
    </w:p>
    <w:p w14:paraId="72DCAF96" w14:textId="77777777" w:rsidR="008C68F0" w:rsidRDefault="00000000">
      <w:pPr>
        <w:numPr>
          <w:ilvl w:val="0"/>
          <w:numId w:val="55"/>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error location “top of page”.</w:t>
      </w:r>
    </w:p>
    <w:p w14:paraId="1748F63F" w14:textId="77777777" w:rsidR="008C68F0" w:rsidRDefault="00000000">
      <w:pPr>
        <w:numPr>
          <w:ilvl w:val="0"/>
          <w:numId w:val="55"/>
        </w:num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3B51C56" wp14:editId="460CEA35">
            <wp:extent cx="5943600" cy="3390900"/>
            <wp:effectExtent l="0" t="0" r="0" b="0"/>
            <wp:docPr id="10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5943600" cy="3390900"/>
                    </a:xfrm>
                    <a:prstGeom prst="rect">
                      <a:avLst/>
                    </a:prstGeom>
                    <a:ln/>
                  </pic:spPr>
                </pic:pic>
              </a:graphicData>
            </a:graphic>
          </wp:inline>
        </w:drawing>
      </w:r>
    </w:p>
    <w:p w14:paraId="651B7FF6" w14:textId="77777777" w:rsidR="008C68F0" w:rsidRDefault="00000000">
      <w:pPr>
        <w:numPr>
          <w:ilvl w:val="0"/>
          <w:numId w:val="55"/>
        </w:numPr>
        <w:rPr>
          <w:rFonts w:ascii="Times New Roman" w:eastAsia="Times New Roman" w:hAnsi="Times New Roman" w:cs="Times New Roman"/>
          <w:sz w:val="24"/>
          <w:szCs w:val="24"/>
        </w:rPr>
      </w:pPr>
      <w:r>
        <w:rPr>
          <w:rFonts w:ascii="Times New Roman" w:eastAsia="Times New Roman" w:hAnsi="Times New Roman" w:cs="Times New Roman"/>
          <w:sz w:val="24"/>
          <w:szCs w:val="24"/>
        </w:rPr>
        <w:t>Save the validation rule.</w:t>
      </w:r>
    </w:p>
    <w:p w14:paraId="6B08FF98" w14:textId="77777777" w:rsidR="008C68F0" w:rsidRDefault="008C68F0">
      <w:pPr>
        <w:ind w:left="720"/>
        <w:rPr>
          <w:rFonts w:ascii="Times New Roman" w:eastAsia="Times New Roman" w:hAnsi="Times New Roman" w:cs="Times New Roman"/>
          <w:sz w:val="24"/>
          <w:szCs w:val="24"/>
        </w:rPr>
      </w:pPr>
    </w:p>
    <w:p w14:paraId="53425464" w14:textId="77777777" w:rsidR="008C68F0" w:rsidRDefault="00000000">
      <w:pPr>
        <w:pStyle w:val="Heading1"/>
        <w:spacing w:before="300" w:after="300"/>
        <w:rPr>
          <w:rFonts w:ascii="Times New Roman" w:eastAsia="Times New Roman" w:hAnsi="Times New Roman" w:cs="Times New Roman"/>
          <w:b/>
          <w:sz w:val="28"/>
          <w:szCs w:val="28"/>
        </w:rPr>
      </w:pPr>
      <w:bookmarkStart w:id="31" w:name="_heading=h.3o7alnk" w:colFirst="0" w:colLast="0"/>
      <w:bookmarkEnd w:id="31"/>
      <w:r>
        <w:rPr>
          <w:rFonts w:ascii="Times New Roman" w:eastAsia="Times New Roman" w:hAnsi="Times New Roman" w:cs="Times New Roman"/>
          <w:b/>
          <w:sz w:val="28"/>
          <w:szCs w:val="28"/>
        </w:rPr>
        <w:t xml:space="preserve">Milestone </w:t>
      </w:r>
      <w:proofErr w:type="gramStart"/>
      <w:r>
        <w:rPr>
          <w:rFonts w:ascii="Times New Roman" w:eastAsia="Times New Roman" w:hAnsi="Times New Roman" w:cs="Times New Roman"/>
          <w:b/>
          <w:sz w:val="28"/>
          <w:szCs w:val="28"/>
        </w:rPr>
        <w:t>6 :</w:t>
      </w:r>
      <w:proofErr w:type="gramEnd"/>
      <w:r>
        <w:rPr>
          <w:rFonts w:ascii="Times New Roman" w:eastAsia="Times New Roman" w:hAnsi="Times New Roman" w:cs="Times New Roman"/>
          <w:b/>
          <w:sz w:val="28"/>
          <w:szCs w:val="28"/>
        </w:rPr>
        <w:t xml:space="preserve"> Page layouts</w:t>
      </w:r>
    </w:p>
    <w:p w14:paraId="32AC6901" w14:textId="77777777" w:rsidR="008C68F0" w:rsidRDefault="00000000">
      <w:pPr>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 xml:space="preserve">Page Layout in Salesforce </w:t>
      </w:r>
      <w:r>
        <w:rPr>
          <w:rFonts w:ascii="Times New Roman" w:eastAsia="Times New Roman" w:hAnsi="Times New Roman" w:cs="Times New Roman"/>
          <w:color w:val="040C28"/>
          <w:sz w:val="24"/>
          <w:szCs w:val="24"/>
        </w:rPr>
        <w:t>allows us to customize the design and organize detail and edit pages of records in Salesforce</w:t>
      </w:r>
      <w:r>
        <w:rPr>
          <w:rFonts w:ascii="Times New Roman" w:eastAsia="Times New Roman" w:hAnsi="Times New Roman" w:cs="Times New Roman"/>
          <w:color w:val="202124"/>
          <w:sz w:val="24"/>
          <w:szCs w:val="24"/>
          <w:highlight w:val="white"/>
        </w:rPr>
        <w:t>. Page layouts can be used to control the appearance of fields, related lists, and custom links on standard and custom objects' detail and edit pages.</w:t>
      </w:r>
      <w:r>
        <w:rPr>
          <w:rFonts w:ascii="Times New Roman" w:eastAsia="Times New Roman" w:hAnsi="Times New Roman" w:cs="Times New Roman"/>
          <w:color w:val="202124"/>
          <w:sz w:val="24"/>
          <w:szCs w:val="24"/>
          <w:highlight w:val="white"/>
        </w:rPr>
        <w:br/>
      </w:r>
    </w:p>
    <w:p w14:paraId="1B451BB0" w14:textId="77777777" w:rsidR="008C68F0" w:rsidRDefault="00000000">
      <w:pPr>
        <w:pStyle w:val="Heading2"/>
        <w:widowControl w:val="0"/>
        <w:spacing w:before="38" w:line="240" w:lineRule="auto"/>
        <w:rPr>
          <w:rFonts w:ascii="Times New Roman" w:eastAsia="Times New Roman" w:hAnsi="Times New Roman" w:cs="Times New Roman"/>
          <w:b/>
          <w:sz w:val="28"/>
          <w:szCs w:val="28"/>
        </w:rPr>
      </w:pPr>
      <w:bookmarkStart w:id="32" w:name="_heading=h.23ckvvd" w:colFirst="0" w:colLast="0"/>
      <w:bookmarkEnd w:id="32"/>
      <w:r>
        <w:rPr>
          <w:rFonts w:ascii="Times New Roman" w:eastAsia="Times New Roman" w:hAnsi="Times New Roman" w:cs="Times New Roman"/>
          <w:b/>
          <w:sz w:val="28"/>
          <w:szCs w:val="28"/>
        </w:rPr>
        <w:t xml:space="preserve">Activity </w:t>
      </w:r>
      <w:proofErr w:type="gramStart"/>
      <w:r>
        <w:rPr>
          <w:rFonts w:ascii="Times New Roman" w:eastAsia="Times New Roman" w:hAnsi="Times New Roman" w:cs="Times New Roman"/>
          <w:b/>
          <w:sz w:val="28"/>
          <w:szCs w:val="28"/>
        </w:rPr>
        <w:t>1 :</w:t>
      </w:r>
      <w:proofErr w:type="gramEnd"/>
      <w:r>
        <w:rPr>
          <w:rFonts w:ascii="Times New Roman" w:eastAsia="Times New Roman" w:hAnsi="Times New Roman" w:cs="Times New Roman"/>
          <w:b/>
          <w:sz w:val="28"/>
          <w:szCs w:val="28"/>
        </w:rPr>
        <w:t xml:space="preserve"> creating the page layout </w:t>
      </w:r>
    </w:p>
    <w:p w14:paraId="4543FDFD" w14:textId="77777777" w:rsidR="008C68F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 Create a Page layout:</w:t>
      </w:r>
    </w:p>
    <w:p w14:paraId="5C739E96" w14:textId="77777777" w:rsidR="008C68F0" w:rsidRPr="00384248" w:rsidRDefault="00000000">
      <w:pPr>
        <w:numPr>
          <w:ilvl w:val="0"/>
          <w:numId w:val="39"/>
        </w:numPr>
        <w:rPr>
          <w:rFonts w:ascii="Times New Roman" w:eastAsia="Times New Roman" w:hAnsi="Times New Roman" w:cs="Times New Roman"/>
          <w:sz w:val="24"/>
          <w:szCs w:val="24"/>
        </w:rPr>
      </w:pPr>
      <w:r w:rsidRPr="00384248">
        <w:rPr>
          <w:rFonts w:ascii="Times New Roman" w:eastAsia="Cardo" w:hAnsi="Times New Roman" w:cs="Times New Roman"/>
          <w:sz w:val="24"/>
          <w:szCs w:val="24"/>
        </w:rPr>
        <w:t>Go to Setup → Click on Object Manager → Search for the object (consumer) → From drop down select the object and click on it.</w:t>
      </w:r>
    </w:p>
    <w:p w14:paraId="5A97CBDD" w14:textId="77777777" w:rsidR="008C68F0" w:rsidRPr="00384248" w:rsidRDefault="00000000">
      <w:pPr>
        <w:numPr>
          <w:ilvl w:val="0"/>
          <w:numId w:val="39"/>
        </w:numPr>
        <w:rPr>
          <w:rFonts w:ascii="Times New Roman" w:eastAsia="Times New Roman" w:hAnsi="Times New Roman" w:cs="Times New Roman"/>
          <w:sz w:val="24"/>
          <w:szCs w:val="24"/>
        </w:rPr>
      </w:pPr>
      <w:r w:rsidRPr="00384248">
        <w:rPr>
          <w:rFonts w:ascii="Times New Roman" w:eastAsia="Cardo" w:hAnsi="Times New Roman" w:cs="Times New Roman"/>
          <w:sz w:val="24"/>
          <w:szCs w:val="24"/>
        </w:rPr>
        <w:t>Click on Page layout → Click on New.</w:t>
      </w:r>
    </w:p>
    <w:p w14:paraId="0C74C24B"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881C5DC" wp14:editId="25907FE9">
            <wp:extent cx="5943600" cy="2362200"/>
            <wp:effectExtent l="0" t="0" r="0" b="0"/>
            <wp:docPr id="10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5"/>
                    <a:srcRect/>
                    <a:stretch>
                      <a:fillRect/>
                    </a:stretch>
                  </pic:blipFill>
                  <pic:spPr>
                    <a:xfrm>
                      <a:off x="0" y="0"/>
                      <a:ext cx="5943600" cy="2362200"/>
                    </a:xfrm>
                    <a:prstGeom prst="rect">
                      <a:avLst/>
                    </a:prstGeom>
                    <a:ln/>
                  </pic:spPr>
                </pic:pic>
              </a:graphicData>
            </a:graphic>
          </wp:inline>
        </w:drawing>
      </w:r>
    </w:p>
    <w:p w14:paraId="764E6506" w14:textId="77777777" w:rsidR="008C68F0" w:rsidRDefault="00000000">
      <w:pPr>
        <w:numPr>
          <w:ilvl w:val="0"/>
          <w:numId w:val="39"/>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existing page layout, and give the page layout name as “consumer layout”, and click save.</w:t>
      </w:r>
    </w:p>
    <w:p w14:paraId="388696B5"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387D234" wp14:editId="7C97F672">
            <wp:extent cx="5731200" cy="1663700"/>
            <wp:effectExtent l="0" t="0" r="0" b="0"/>
            <wp:docPr id="8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
                    <a:srcRect/>
                    <a:stretch>
                      <a:fillRect/>
                    </a:stretch>
                  </pic:blipFill>
                  <pic:spPr>
                    <a:xfrm>
                      <a:off x="0" y="0"/>
                      <a:ext cx="5731200" cy="1663700"/>
                    </a:xfrm>
                    <a:prstGeom prst="rect">
                      <a:avLst/>
                    </a:prstGeom>
                    <a:ln/>
                  </pic:spPr>
                </pic:pic>
              </a:graphicData>
            </a:graphic>
          </wp:inline>
        </w:drawing>
      </w:r>
    </w:p>
    <w:p w14:paraId="1E507D97" w14:textId="77777777" w:rsidR="008C68F0" w:rsidRDefault="008C68F0">
      <w:pPr>
        <w:numPr>
          <w:ilvl w:val="0"/>
          <w:numId w:val="39"/>
        </w:numPr>
        <w:rPr>
          <w:rFonts w:ascii="Times New Roman" w:eastAsia="Times New Roman" w:hAnsi="Times New Roman" w:cs="Times New Roman"/>
          <w:sz w:val="24"/>
          <w:szCs w:val="24"/>
        </w:rPr>
      </w:pPr>
    </w:p>
    <w:p w14:paraId="10EEC98C" w14:textId="77777777" w:rsidR="008C68F0" w:rsidRDefault="00000000">
      <w:pPr>
        <w:numPr>
          <w:ilvl w:val="0"/>
          <w:numId w:val="39"/>
        </w:numPr>
        <w:rPr>
          <w:rFonts w:ascii="Times New Roman" w:eastAsia="Times New Roman" w:hAnsi="Times New Roman" w:cs="Times New Roman"/>
          <w:sz w:val="24"/>
          <w:szCs w:val="24"/>
        </w:rPr>
      </w:pPr>
      <w:r>
        <w:rPr>
          <w:rFonts w:ascii="Times New Roman" w:eastAsia="Times New Roman" w:hAnsi="Times New Roman" w:cs="Times New Roman"/>
          <w:sz w:val="24"/>
          <w:szCs w:val="24"/>
        </w:rPr>
        <w:t>Drag and drop the section field to consumer details and create the section.</w:t>
      </w:r>
    </w:p>
    <w:p w14:paraId="33B6C279" w14:textId="77777777" w:rsidR="008C68F0" w:rsidRDefault="00000000">
      <w:pPr>
        <w:numPr>
          <w:ilvl w:val="0"/>
          <w:numId w:val="39"/>
        </w:numPr>
        <w:rPr>
          <w:rFonts w:ascii="Times New Roman" w:eastAsia="Times New Roman" w:hAnsi="Times New Roman" w:cs="Times New Roman"/>
          <w:sz w:val="24"/>
          <w:szCs w:val="24"/>
        </w:rPr>
      </w:pPr>
      <w:r>
        <w:rPr>
          <w:rFonts w:ascii="Cardo" w:eastAsia="Cardo" w:hAnsi="Cardo" w:cs="Cardo"/>
          <w:sz w:val="24"/>
          <w:szCs w:val="24"/>
        </w:rPr>
        <w:t>Enter the section name as “Personal details”, → click Ok.</w:t>
      </w:r>
    </w:p>
    <w:p w14:paraId="054F61CB"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CD66048" wp14:editId="7738A782">
            <wp:extent cx="5731200" cy="3251200"/>
            <wp:effectExtent l="0" t="0" r="0" b="0"/>
            <wp:docPr id="8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5731200" cy="3251200"/>
                    </a:xfrm>
                    <a:prstGeom prst="rect">
                      <a:avLst/>
                    </a:prstGeom>
                    <a:ln/>
                  </pic:spPr>
                </pic:pic>
              </a:graphicData>
            </a:graphic>
          </wp:inline>
        </w:drawing>
      </w:r>
    </w:p>
    <w:p w14:paraId="5167674F" w14:textId="77777777" w:rsidR="008C68F0" w:rsidRDefault="00000000">
      <w:pPr>
        <w:numPr>
          <w:ilvl w:val="0"/>
          <w:numId w:val="39"/>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drag the fields to this section that </w:t>
      </w:r>
      <w:proofErr w:type="gramStart"/>
      <w:r>
        <w:rPr>
          <w:rFonts w:ascii="Times New Roman" w:eastAsia="Times New Roman" w:hAnsi="Times New Roman" w:cs="Times New Roman"/>
          <w:sz w:val="24"/>
          <w:szCs w:val="24"/>
        </w:rPr>
        <w:t>mentioned ,</w:t>
      </w:r>
      <w:proofErr w:type="gramEnd"/>
      <w:r>
        <w:rPr>
          <w:rFonts w:ascii="Times New Roman" w:eastAsia="Times New Roman" w:hAnsi="Times New Roman" w:cs="Times New Roman"/>
          <w:sz w:val="24"/>
          <w:szCs w:val="24"/>
        </w:rPr>
        <w:t xml:space="preserve"> they are </w:t>
      </w:r>
    </w:p>
    <w:p w14:paraId="06F3353E" w14:textId="77777777" w:rsidR="008C68F0" w:rsidRDefault="00000000">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w:t>
      </w:r>
      <w:proofErr w:type="gramStart"/>
      <w:r>
        <w:rPr>
          <w:rFonts w:ascii="Times New Roman" w:eastAsia="Times New Roman" w:hAnsi="Times New Roman" w:cs="Times New Roman"/>
          <w:sz w:val="24"/>
          <w:szCs w:val="24"/>
        </w:rPr>
        <w:t>name ,</w:t>
      </w:r>
      <w:proofErr w:type="gramEnd"/>
      <w:r>
        <w:rPr>
          <w:rFonts w:ascii="Times New Roman" w:eastAsia="Times New Roman" w:hAnsi="Times New Roman" w:cs="Times New Roman"/>
          <w:sz w:val="24"/>
          <w:szCs w:val="24"/>
        </w:rPr>
        <w:t xml:space="preserve"> last name , consumer name , phone number, email, rice mill name.</w:t>
      </w:r>
    </w:p>
    <w:p w14:paraId="3B4E4272" w14:textId="77777777" w:rsidR="008C68F0" w:rsidRDefault="008C68F0">
      <w:pPr>
        <w:rPr>
          <w:rFonts w:ascii="Times New Roman" w:eastAsia="Times New Roman" w:hAnsi="Times New Roman" w:cs="Times New Roman"/>
          <w:sz w:val="24"/>
          <w:szCs w:val="24"/>
        </w:rPr>
      </w:pPr>
    </w:p>
    <w:p w14:paraId="4457EEB9" w14:textId="77777777" w:rsidR="008C68F0" w:rsidRDefault="00000000">
      <w:pPr>
        <w:numPr>
          <w:ilvl w:val="0"/>
          <w:numId w:val="39"/>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Follow the same process for another two sections as shown </w:t>
      </w:r>
      <w:proofErr w:type="gramStart"/>
      <w:r>
        <w:rPr>
          <w:rFonts w:ascii="Times New Roman" w:eastAsia="Times New Roman" w:hAnsi="Times New Roman" w:cs="Times New Roman"/>
          <w:sz w:val="24"/>
          <w:szCs w:val="24"/>
        </w:rPr>
        <w:t>above ,</w:t>
      </w:r>
      <w:proofErr w:type="gramEnd"/>
      <w:r>
        <w:rPr>
          <w:rFonts w:ascii="Times New Roman" w:eastAsia="Times New Roman" w:hAnsi="Times New Roman" w:cs="Times New Roman"/>
          <w:sz w:val="24"/>
          <w:szCs w:val="24"/>
        </w:rPr>
        <w:t xml:space="preserve"> they are</w:t>
      </w:r>
    </w:p>
    <w:p w14:paraId="7C6E0AD7" w14:textId="77777777" w:rsidR="008C68F0" w:rsidRDefault="00000000">
      <w:pPr>
        <w:numPr>
          <w:ilvl w:val="0"/>
          <w:numId w:val="39"/>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One section is </w:t>
      </w:r>
      <w:proofErr w:type="gramStart"/>
      <w:r>
        <w:rPr>
          <w:rFonts w:ascii="Times New Roman" w:eastAsia="Times New Roman" w:hAnsi="Times New Roman" w:cs="Times New Roman"/>
          <w:sz w:val="24"/>
          <w:szCs w:val="24"/>
        </w:rPr>
        <w:t>“ rice</w:t>
      </w:r>
      <w:proofErr w:type="gramEnd"/>
      <w:r>
        <w:rPr>
          <w:rFonts w:ascii="Times New Roman" w:eastAsia="Times New Roman" w:hAnsi="Times New Roman" w:cs="Times New Roman"/>
          <w:sz w:val="24"/>
          <w:szCs w:val="24"/>
        </w:rPr>
        <w:t xml:space="preserve"> details ” , drag the fields that are </w:t>
      </w:r>
    </w:p>
    <w:p w14:paraId="24A2DFEE" w14:textId="77777777" w:rsidR="008C68F0"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Rice taken by shop, rice type.</w:t>
      </w:r>
    </w:p>
    <w:p w14:paraId="177570D3" w14:textId="77777777" w:rsidR="008C68F0" w:rsidRDefault="00000000">
      <w:pPr>
        <w:numPr>
          <w:ilvl w:val="0"/>
          <w:numId w:val="39"/>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section is “Receipt </w:t>
      </w:r>
      <w:proofErr w:type="gramStart"/>
      <w:r>
        <w:rPr>
          <w:rFonts w:ascii="Times New Roman" w:eastAsia="Times New Roman" w:hAnsi="Times New Roman" w:cs="Times New Roman"/>
          <w:sz w:val="24"/>
          <w:szCs w:val="24"/>
        </w:rPr>
        <w:t>details ”</w:t>
      </w:r>
      <w:proofErr w:type="gramEnd"/>
      <w:r>
        <w:rPr>
          <w:rFonts w:ascii="Times New Roman" w:eastAsia="Times New Roman" w:hAnsi="Times New Roman" w:cs="Times New Roman"/>
          <w:sz w:val="24"/>
          <w:szCs w:val="24"/>
        </w:rPr>
        <w:t xml:space="preserve">, and drag the fields that are </w:t>
      </w:r>
    </w:p>
    <w:p w14:paraId="0F760D72" w14:textId="77777777" w:rsidR="008C68F0" w:rsidRDefault="00000000">
      <w:pPr>
        <w:numPr>
          <w:ilvl w:val="0"/>
          <w:numId w:val="3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 of </w:t>
      </w:r>
      <w:proofErr w:type="gramStart"/>
      <w:r>
        <w:rPr>
          <w:rFonts w:ascii="Times New Roman" w:eastAsia="Times New Roman" w:hAnsi="Times New Roman" w:cs="Times New Roman"/>
          <w:sz w:val="24"/>
          <w:szCs w:val="24"/>
        </w:rPr>
        <w:t>payment ,</w:t>
      </w:r>
      <w:proofErr w:type="gramEnd"/>
      <w:r>
        <w:rPr>
          <w:rFonts w:ascii="Times New Roman" w:eastAsia="Times New Roman" w:hAnsi="Times New Roman" w:cs="Times New Roman"/>
          <w:sz w:val="24"/>
          <w:szCs w:val="24"/>
        </w:rPr>
        <w:t xml:space="preserve"> Amount paid.</w:t>
      </w:r>
    </w:p>
    <w:p w14:paraId="3EEE8A22" w14:textId="77777777" w:rsidR="008C68F0" w:rsidRDefault="00000000">
      <w:pPr>
        <w:numPr>
          <w:ilvl w:val="0"/>
          <w:numId w:val="39"/>
        </w:num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Then ,</w:t>
      </w:r>
      <w:proofErr w:type="gramEnd"/>
      <w:r>
        <w:rPr>
          <w:rFonts w:ascii="Times New Roman" w:eastAsia="Times New Roman" w:hAnsi="Times New Roman" w:cs="Times New Roman"/>
          <w:sz w:val="24"/>
          <w:szCs w:val="24"/>
        </w:rPr>
        <w:t xml:space="preserve"> Click save.</w:t>
      </w:r>
    </w:p>
    <w:p w14:paraId="60360B46" w14:textId="77777777" w:rsidR="008C68F0" w:rsidRDefault="00000000">
      <w:pPr>
        <w:numPr>
          <w:ilvl w:val="0"/>
          <w:numId w:val="39"/>
        </w:num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37F2215" wp14:editId="4F4B6335">
            <wp:extent cx="5943600" cy="2374900"/>
            <wp:effectExtent l="0" t="0" r="0" b="0"/>
            <wp:docPr id="8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
                    <a:srcRect/>
                    <a:stretch>
                      <a:fillRect/>
                    </a:stretch>
                  </pic:blipFill>
                  <pic:spPr>
                    <a:xfrm>
                      <a:off x="0" y="0"/>
                      <a:ext cx="5943600" cy="2374900"/>
                    </a:xfrm>
                    <a:prstGeom prst="rect">
                      <a:avLst/>
                    </a:prstGeom>
                    <a:ln/>
                  </pic:spPr>
                </pic:pic>
              </a:graphicData>
            </a:graphic>
          </wp:inline>
        </w:drawing>
      </w:r>
    </w:p>
    <w:p w14:paraId="145B5CDE" w14:textId="77777777" w:rsidR="008C68F0" w:rsidRDefault="008C68F0">
      <w:pPr>
        <w:rPr>
          <w:rFonts w:ascii="Times New Roman" w:eastAsia="Times New Roman" w:hAnsi="Times New Roman" w:cs="Times New Roman"/>
          <w:sz w:val="24"/>
          <w:szCs w:val="24"/>
        </w:rPr>
      </w:pPr>
    </w:p>
    <w:p w14:paraId="10065B5C" w14:textId="77777777" w:rsidR="008C68F0" w:rsidRDefault="008C68F0">
      <w:pPr>
        <w:rPr>
          <w:rFonts w:ascii="Times New Roman" w:eastAsia="Times New Roman" w:hAnsi="Times New Roman" w:cs="Times New Roman"/>
          <w:sz w:val="24"/>
          <w:szCs w:val="24"/>
        </w:rPr>
      </w:pPr>
    </w:p>
    <w:p w14:paraId="5EEBA06D" w14:textId="77777777" w:rsidR="008C68F0" w:rsidRDefault="008C68F0">
      <w:pPr>
        <w:rPr>
          <w:rFonts w:ascii="Times New Roman" w:eastAsia="Times New Roman" w:hAnsi="Times New Roman" w:cs="Times New Roman"/>
          <w:sz w:val="24"/>
          <w:szCs w:val="24"/>
        </w:rPr>
      </w:pPr>
    </w:p>
    <w:p w14:paraId="107664CB" w14:textId="77777777" w:rsidR="008C68F0" w:rsidRDefault="00000000">
      <w:pPr>
        <w:pStyle w:val="Heading1"/>
        <w:spacing w:before="300" w:after="300"/>
        <w:rPr>
          <w:rFonts w:ascii="Times New Roman" w:eastAsia="Times New Roman" w:hAnsi="Times New Roman" w:cs="Times New Roman"/>
          <w:b/>
          <w:sz w:val="28"/>
          <w:szCs w:val="28"/>
        </w:rPr>
      </w:pPr>
      <w:bookmarkStart w:id="33" w:name="_heading=h.ihv636" w:colFirst="0" w:colLast="0"/>
      <w:bookmarkEnd w:id="33"/>
      <w:r>
        <w:rPr>
          <w:rFonts w:ascii="Times New Roman" w:eastAsia="Times New Roman" w:hAnsi="Times New Roman" w:cs="Times New Roman"/>
          <w:b/>
          <w:sz w:val="28"/>
          <w:szCs w:val="28"/>
        </w:rPr>
        <w:lastRenderedPageBreak/>
        <w:t xml:space="preserve">Milestone </w:t>
      </w:r>
      <w:proofErr w:type="gramStart"/>
      <w:r>
        <w:rPr>
          <w:rFonts w:ascii="Times New Roman" w:eastAsia="Times New Roman" w:hAnsi="Times New Roman" w:cs="Times New Roman"/>
          <w:b/>
          <w:sz w:val="28"/>
          <w:szCs w:val="28"/>
        </w:rPr>
        <w:t>7 :</w:t>
      </w:r>
      <w:proofErr w:type="gramEnd"/>
      <w:r>
        <w:rPr>
          <w:rFonts w:ascii="Times New Roman" w:eastAsia="Times New Roman" w:hAnsi="Times New Roman" w:cs="Times New Roman"/>
          <w:b/>
          <w:sz w:val="28"/>
          <w:szCs w:val="28"/>
        </w:rPr>
        <w:t xml:space="preserve"> Profiles</w:t>
      </w:r>
    </w:p>
    <w:p w14:paraId="29058881" w14:textId="77777777" w:rsidR="008C68F0" w:rsidRDefault="00000000">
      <w:pPr>
        <w:widowControl w:val="0"/>
        <w:spacing w:before="289" w:line="264" w:lineRule="auto"/>
        <w:ind w:right="-4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A profile is a group/collection of settings and permissions that define what a user can do in salesforce. </w:t>
      </w:r>
      <w:r>
        <w:rPr>
          <w:rFonts w:ascii="Times New Roman" w:eastAsia="Times New Roman" w:hAnsi="Times New Roman" w:cs="Times New Roman"/>
          <w:color w:val="333333"/>
          <w:sz w:val="24"/>
          <w:szCs w:val="24"/>
          <w:highlight w:val="white"/>
        </w:rPr>
        <w:t>Profile controls “Object permissions, Field permissions, User permissions, Tab settings,</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App settings, Apex class access, Visualforce page access, Page layouts, Record Types,</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Login hours &amp; Login IP ranges.</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 xml:space="preserve">You can define profiles by the user's job function. For </w:t>
      </w:r>
      <w:proofErr w:type="gramStart"/>
      <w:r>
        <w:rPr>
          <w:rFonts w:ascii="Times New Roman" w:eastAsia="Times New Roman" w:hAnsi="Times New Roman" w:cs="Times New Roman"/>
          <w:color w:val="333333"/>
          <w:sz w:val="24"/>
          <w:szCs w:val="24"/>
          <w:highlight w:val="white"/>
        </w:rPr>
        <w:t>example</w:t>
      </w:r>
      <w:proofErr w:type="gramEnd"/>
      <w:r>
        <w:rPr>
          <w:rFonts w:ascii="Times New Roman" w:eastAsia="Times New Roman" w:hAnsi="Times New Roman" w:cs="Times New Roman"/>
          <w:color w:val="333333"/>
          <w:sz w:val="24"/>
          <w:szCs w:val="24"/>
          <w:highlight w:val="white"/>
        </w:rPr>
        <w:t xml:space="preserve"> System Administrator,</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Developer, Sales Representative.</w:t>
      </w:r>
      <w:r>
        <w:rPr>
          <w:rFonts w:ascii="Times New Roman" w:eastAsia="Times New Roman" w:hAnsi="Times New Roman" w:cs="Times New Roman"/>
          <w:color w:val="333333"/>
          <w:sz w:val="24"/>
          <w:szCs w:val="24"/>
        </w:rPr>
        <w:t xml:space="preserve"> </w:t>
      </w:r>
    </w:p>
    <w:p w14:paraId="54527EA6" w14:textId="77777777" w:rsidR="008C68F0" w:rsidRDefault="00000000">
      <w:pPr>
        <w:widowControl w:val="0"/>
        <w:spacing w:before="332"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highlight w:val="white"/>
        </w:rPr>
        <w:t>Types of profiles in salesforce</w:t>
      </w:r>
      <w:r>
        <w:rPr>
          <w:rFonts w:ascii="Times New Roman" w:eastAsia="Times New Roman" w:hAnsi="Times New Roman" w:cs="Times New Roman"/>
          <w:b/>
          <w:sz w:val="28"/>
          <w:szCs w:val="28"/>
        </w:rPr>
        <w:t xml:space="preserve"> </w:t>
      </w:r>
    </w:p>
    <w:p w14:paraId="7BD19293" w14:textId="77777777" w:rsidR="008C68F0" w:rsidRDefault="00000000">
      <w:pPr>
        <w:numPr>
          <w:ilvl w:val="0"/>
          <w:numId w:val="3"/>
        </w:numPr>
        <w:ind w:left="42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Standard profiles: </w:t>
      </w:r>
    </w:p>
    <w:p w14:paraId="31F0FD4D" w14:textId="77777777" w:rsidR="008C68F0" w:rsidRDefault="00000000">
      <w:p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w:t>
      </w:r>
      <w:proofErr w:type="gramStart"/>
      <w:r>
        <w:rPr>
          <w:rFonts w:ascii="Times New Roman" w:eastAsia="Times New Roman" w:hAnsi="Times New Roman" w:cs="Times New Roman"/>
          <w:sz w:val="24"/>
          <w:szCs w:val="24"/>
        </w:rPr>
        <w:t>default</w:t>
      </w:r>
      <w:proofErr w:type="gramEnd"/>
      <w:r>
        <w:rPr>
          <w:rFonts w:ascii="Times New Roman" w:eastAsia="Times New Roman" w:hAnsi="Times New Roman" w:cs="Times New Roman"/>
          <w:sz w:val="24"/>
          <w:szCs w:val="24"/>
        </w:rPr>
        <w:t xml:space="preserve"> salesforce provides below standard profiles. </w:t>
      </w:r>
    </w:p>
    <w:p w14:paraId="05323C08" w14:textId="77777777" w:rsidR="008C68F0" w:rsidRDefault="00000000">
      <w:pPr>
        <w:numPr>
          <w:ilvl w:val="0"/>
          <w:numId w:val="21"/>
        </w:numPr>
        <w:ind w:left="850"/>
        <w:rPr>
          <w:rFonts w:ascii="Times New Roman" w:eastAsia="Times New Roman" w:hAnsi="Times New Roman" w:cs="Times New Roman"/>
          <w:sz w:val="24"/>
          <w:szCs w:val="24"/>
        </w:rPr>
      </w:pPr>
      <w:r>
        <w:rPr>
          <w:rFonts w:ascii="Times New Roman" w:eastAsia="Times New Roman" w:hAnsi="Times New Roman" w:cs="Times New Roman"/>
          <w:sz w:val="24"/>
          <w:szCs w:val="24"/>
        </w:rPr>
        <w:t>Contract Manager</w:t>
      </w:r>
    </w:p>
    <w:p w14:paraId="7335B633" w14:textId="77777777" w:rsidR="008C68F0" w:rsidRDefault="00000000">
      <w:pPr>
        <w:numPr>
          <w:ilvl w:val="0"/>
          <w:numId w:val="21"/>
        </w:numPr>
        <w:ind w:left="850"/>
        <w:rPr>
          <w:rFonts w:ascii="Times New Roman" w:eastAsia="Times New Roman" w:hAnsi="Times New Roman" w:cs="Times New Roman"/>
          <w:sz w:val="24"/>
          <w:szCs w:val="24"/>
        </w:rPr>
      </w:pPr>
      <w:r>
        <w:rPr>
          <w:rFonts w:ascii="Times New Roman" w:eastAsia="Times New Roman" w:hAnsi="Times New Roman" w:cs="Times New Roman"/>
          <w:sz w:val="24"/>
          <w:szCs w:val="24"/>
        </w:rPr>
        <w:t>Read Only</w:t>
      </w:r>
    </w:p>
    <w:p w14:paraId="6E9BC4AD" w14:textId="77777777" w:rsidR="008C68F0" w:rsidRDefault="00000000">
      <w:pPr>
        <w:numPr>
          <w:ilvl w:val="0"/>
          <w:numId w:val="21"/>
        </w:numPr>
        <w:ind w:left="850"/>
        <w:rPr>
          <w:rFonts w:ascii="Times New Roman" w:eastAsia="Times New Roman" w:hAnsi="Times New Roman" w:cs="Times New Roman"/>
          <w:sz w:val="24"/>
          <w:szCs w:val="24"/>
        </w:rPr>
      </w:pPr>
      <w:r>
        <w:rPr>
          <w:rFonts w:ascii="Times New Roman" w:eastAsia="Times New Roman" w:hAnsi="Times New Roman" w:cs="Times New Roman"/>
          <w:sz w:val="24"/>
          <w:szCs w:val="24"/>
        </w:rPr>
        <w:t>Marketing User</w:t>
      </w:r>
    </w:p>
    <w:p w14:paraId="68D50E51" w14:textId="77777777" w:rsidR="008C68F0" w:rsidRDefault="00000000">
      <w:pPr>
        <w:numPr>
          <w:ilvl w:val="0"/>
          <w:numId w:val="21"/>
        </w:numPr>
        <w:ind w:left="850"/>
        <w:rPr>
          <w:rFonts w:ascii="Times New Roman" w:eastAsia="Times New Roman" w:hAnsi="Times New Roman" w:cs="Times New Roman"/>
          <w:sz w:val="24"/>
          <w:szCs w:val="24"/>
        </w:rPr>
      </w:pPr>
      <w:r>
        <w:rPr>
          <w:rFonts w:ascii="Times New Roman" w:eastAsia="Times New Roman" w:hAnsi="Times New Roman" w:cs="Times New Roman"/>
          <w:sz w:val="24"/>
          <w:szCs w:val="24"/>
        </w:rPr>
        <w:t>Solutions Manager</w:t>
      </w:r>
    </w:p>
    <w:p w14:paraId="509321CD" w14:textId="77777777" w:rsidR="008C68F0" w:rsidRDefault="00000000">
      <w:pPr>
        <w:numPr>
          <w:ilvl w:val="0"/>
          <w:numId w:val="21"/>
        </w:numPr>
        <w:ind w:left="850"/>
        <w:rPr>
          <w:rFonts w:ascii="Times New Roman" w:eastAsia="Times New Roman" w:hAnsi="Times New Roman" w:cs="Times New Roman"/>
          <w:sz w:val="24"/>
          <w:szCs w:val="24"/>
        </w:rPr>
      </w:pPr>
      <w:r>
        <w:rPr>
          <w:rFonts w:ascii="Times New Roman" w:eastAsia="Times New Roman" w:hAnsi="Times New Roman" w:cs="Times New Roman"/>
          <w:sz w:val="24"/>
          <w:szCs w:val="24"/>
        </w:rPr>
        <w:t>Standard User</w:t>
      </w:r>
    </w:p>
    <w:p w14:paraId="37849049" w14:textId="77777777" w:rsidR="008C68F0" w:rsidRDefault="00000000">
      <w:pPr>
        <w:numPr>
          <w:ilvl w:val="0"/>
          <w:numId w:val="21"/>
        </w:numPr>
        <w:ind w:left="850"/>
        <w:rPr>
          <w:rFonts w:ascii="Times New Roman" w:eastAsia="Times New Roman" w:hAnsi="Times New Roman" w:cs="Times New Roman"/>
          <w:sz w:val="24"/>
          <w:szCs w:val="24"/>
        </w:rPr>
      </w:pPr>
      <w:r>
        <w:rPr>
          <w:rFonts w:ascii="Times New Roman" w:eastAsia="Times New Roman" w:hAnsi="Times New Roman" w:cs="Times New Roman"/>
          <w:sz w:val="24"/>
          <w:szCs w:val="24"/>
        </w:rPr>
        <w:t>System Administrator.</w:t>
      </w:r>
    </w:p>
    <w:p w14:paraId="73A0200D" w14:textId="77777777" w:rsidR="008C68F0" w:rsidRDefault="00000000">
      <w:p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cannot </w:t>
      </w:r>
      <w:proofErr w:type="gramStart"/>
      <w:r>
        <w:rPr>
          <w:rFonts w:ascii="Times New Roman" w:eastAsia="Times New Roman" w:hAnsi="Times New Roman" w:cs="Times New Roman"/>
          <w:sz w:val="24"/>
          <w:szCs w:val="24"/>
        </w:rPr>
        <w:t>deleted</w:t>
      </w:r>
      <w:proofErr w:type="gramEnd"/>
      <w:r>
        <w:rPr>
          <w:rFonts w:ascii="Times New Roman" w:eastAsia="Times New Roman" w:hAnsi="Times New Roman" w:cs="Times New Roman"/>
          <w:sz w:val="24"/>
          <w:szCs w:val="24"/>
        </w:rPr>
        <w:t xml:space="preserve"> standard ones </w:t>
      </w:r>
    </w:p>
    <w:p w14:paraId="60FA8343" w14:textId="77777777" w:rsidR="008C68F0" w:rsidRDefault="00000000">
      <w:p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of these standard ones includes a default set of permissions for all of the standard objects available on the platform. </w:t>
      </w:r>
    </w:p>
    <w:p w14:paraId="058A9AF4" w14:textId="77777777" w:rsidR="008C68F0" w:rsidRDefault="008C68F0">
      <w:pPr>
        <w:ind w:left="425"/>
        <w:rPr>
          <w:rFonts w:ascii="Times New Roman" w:eastAsia="Times New Roman" w:hAnsi="Times New Roman" w:cs="Times New Roman"/>
          <w:sz w:val="24"/>
          <w:szCs w:val="24"/>
        </w:rPr>
      </w:pPr>
    </w:p>
    <w:p w14:paraId="31672E8D" w14:textId="77777777" w:rsidR="008C68F0" w:rsidRDefault="008C68F0">
      <w:pPr>
        <w:ind w:left="425"/>
        <w:rPr>
          <w:rFonts w:ascii="Times New Roman" w:eastAsia="Times New Roman" w:hAnsi="Times New Roman" w:cs="Times New Roman"/>
          <w:sz w:val="24"/>
          <w:szCs w:val="24"/>
        </w:rPr>
      </w:pPr>
    </w:p>
    <w:p w14:paraId="5E719BA1" w14:textId="77777777" w:rsidR="008C68F0" w:rsidRDefault="00000000">
      <w:pPr>
        <w:numPr>
          <w:ilvl w:val="0"/>
          <w:numId w:val="3"/>
        </w:numPr>
        <w:ind w:left="42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Custom Profiles: </w:t>
      </w:r>
    </w:p>
    <w:p w14:paraId="476C6979" w14:textId="77777777" w:rsidR="008C68F0" w:rsidRDefault="00000000">
      <w:p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Custom ones defined by us. </w:t>
      </w:r>
    </w:p>
    <w:p w14:paraId="251715B5" w14:textId="77777777" w:rsidR="008C68F0" w:rsidRDefault="00000000">
      <w:p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They can be deleted if there are no users assigned with that particular one.</w:t>
      </w:r>
    </w:p>
    <w:p w14:paraId="01A896ED" w14:textId="77777777" w:rsidR="008C68F0" w:rsidRDefault="008C68F0">
      <w:pPr>
        <w:rPr>
          <w:rFonts w:ascii="Times New Roman" w:eastAsia="Times New Roman" w:hAnsi="Times New Roman" w:cs="Times New Roman"/>
          <w:color w:val="202124"/>
          <w:sz w:val="24"/>
          <w:szCs w:val="24"/>
          <w:highlight w:val="white"/>
        </w:rPr>
      </w:pPr>
    </w:p>
    <w:p w14:paraId="3BB2B13A" w14:textId="77777777" w:rsidR="008C68F0" w:rsidRDefault="00000000">
      <w:pPr>
        <w:pStyle w:val="Heading2"/>
        <w:rPr>
          <w:rFonts w:ascii="Times New Roman" w:eastAsia="Times New Roman" w:hAnsi="Times New Roman" w:cs="Times New Roman"/>
          <w:b/>
          <w:sz w:val="28"/>
          <w:szCs w:val="28"/>
        </w:rPr>
      </w:pPr>
      <w:bookmarkStart w:id="34" w:name="_heading=h.32hioqz" w:colFirst="0" w:colLast="0"/>
      <w:bookmarkEnd w:id="34"/>
      <w:r>
        <w:rPr>
          <w:rFonts w:ascii="Times New Roman" w:eastAsia="Times New Roman" w:hAnsi="Times New Roman" w:cs="Times New Roman"/>
          <w:b/>
          <w:sz w:val="28"/>
          <w:szCs w:val="28"/>
        </w:rPr>
        <w:t>Activity 1: owner Profile</w:t>
      </w:r>
    </w:p>
    <w:p w14:paraId="5145E193" w14:textId="77777777" w:rsidR="008C68F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To create a new profile: </w:t>
      </w:r>
    </w:p>
    <w:p w14:paraId="00EBB21A" w14:textId="77777777" w:rsidR="008C68F0" w:rsidRDefault="00000000">
      <w:pPr>
        <w:numPr>
          <w:ilvl w:val="0"/>
          <w:numId w:val="12"/>
        </w:numPr>
        <w:ind w:left="425"/>
        <w:rPr>
          <w:rFonts w:ascii="Times New Roman" w:eastAsia="Times New Roman" w:hAnsi="Times New Roman" w:cs="Times New Roman"/>
          <w:sz w:val="24"/>
          <w:szCs w:val="24"/>
        </w:rPr>
      </w:pPr>
      <w:r>
        <w:rPr>
          <w:rFonts w:ascii="Cardo" w:eastAsia="Cardo" w:hAnsi="Cardo" w:cs="Cardo"/>
          <w:sz w:val="24"/>
          <w:szCs w:val="24"/>
        </w:rPr>
        <w:t>Go to setup → type profiles in quick find box → click on profiles → clone the desired profile (Standard User) → enter profile name (owner) → Save.</w:t>
      </w:r>
    </w:p>
    <w:p w14:paraId="6D1C3FEC" w14:textId="77777777" w:rsidR="008C68F0" w:rsidRDefault="00000000">
      <w:pPr>
        <w:numPr>
          <w:ilvl w:val="0"/>
          <w:numId w:val="12"/>
        </w:numPr>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A29D175" wp14:editId="515529E1">
            <wp:extent cx="5943600" cy="2819400"/>
            <wp:effectExtent l="0" t="0" r="0" b="0"/>
            <wp:docPr id="8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9"/>
                    <a:srcRect/>
                    <a:stretch>
                      <a:fillRect/>
                    </a:stretch>
                  </pic:blipFill>
                  <pic:spPr>
                    <a:xfrm>
                      <a:off x="0" y="0"/>
                      <a:ext cx="5943600" cy="2819400"/>
                    </a:xfrm>
                    <a:prstGeom prst="rect">
                      <a:avLst/>
                    </a:prstGeom>
                    <a:ln/>
                  </pic:spPr>
                </pic:pic>
              </a:graphicData>
            </a:graphic>
          </wp:inline>
        </w:drawing>
      </w:r>
    </w:p>
    <w:p w14:paraId="6FCD2E94" w14:textId="77777777" w:rsidR="008C68F0" w:rsidRDefault="00000000">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Scroll down to Custom Object Permissions and Give access permissions for consumers, rice </w:t>
      </w:r>
      <w:proofErr w:type="gramStart"/>
      <w:r>
        <w:rPr>
          <w:rFonts w:ascii="Times New Roman" w:eastAsia="Times New Roman" w:hAnsi="Times New Roman" w:cs="Times New Roman"/>
          <w:sz w:val="24"/>
          <w:szCs w:val="24"/>
        </w:rPr>
        <w:t>details ,</w:t>
      </w:r>
      <w:proofErr w:type="gramEnd"/>
      <w:r>
        <w:rPr>
          <w:rFonts w:ascii="Times New Roman" w:eastAsia="Times New Roman" w:hAnsi="Times New Roman" w:cs="Times New Roman"/>
          <w:sz w:val="24"/>
          <w:szCs w:val="24"/>
        </w:rPr>
        <w:t xml:space="preserve"> rice mill and suppliers objects as mentioned in the below diagram.</w:t>
      </w:r>
    </w:p>
    <w:p w14:paraId="2D80D416" w14:textId="77777777" w:rsidR="008C68F0" w:rsidRDefault="00000000">
      <w:pPr>
        <w:numPr>
          <w:ilvl w:val="0"/>
          <w:numId w:val="12"/>
        </w:numPr>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B34754E" wp14:editId="3684FFA3">
            <wp:extent cx="5943600" cy="2870200"/>
            <wp:effectExtent l="0" t="0" r="0" b="0"/>
            <wp:docPr id="8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0"/>
                    <a:srcRect/>
                    <a:stretch>
                      <a:fillRect/>
                    </a:stretch>
                  </pic:blipFill>
                  <pic:spPr>
                    <a:xfrm>
                      <a:off x="0" y="0"/>
                      <a:ext cx="5943600" cy="2870200"/>
                    </a:xfrm>
                    <a:prstGeom prst="rect">
                      <a:avLst/>
                    </a:prstGeom>
                    <a:ln/>
                  </pic:spPr>
                </pic:pic>
              </a:graphicData>
            </a:graphic>
          </wp:inline>
        </w:drawing>
      </w:r>
    </w:p>
    <w:p w14:paraId="42550E42" w14:textId="77777777" w:rsidR="008C68F0" w:rsidRDefault="00000000">
      <w:pPr>
        <w:numPr>
          <w:ilvl w:val="0"/>
          <w:numId w:val="12"/>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Give access and save it.</w:t>
      </w:r>
    </w:p>
    <w:p w14:paraId="5410D1A4" w14:textId="77777777" w:rsidR="008C68F0" w:rsidRDefault="008C68F0">
      <w:pPr>
        <w:rPr>
          <w:rFonts w:ascii="Times New Roman" w:eastAsia="Times New Roman" w:hAnsi="Times New Roman" w:cs="Times New Roman"/>
          <w:sz w:val="24"/>
          <w:szCs w:val="24"/>
        </w:rPr>
      </w:pPr>
    </w:p>
    <w:p w14:paraId="24476E5A" w14:textId="77777777" w:rsidR="008C68F0" w:rsidRDefault="00000000">
      <w:pPr>
        <w:pStyle w:val="Heading2"/>
        <w:rPr>
          <w:rFonts w:ascii="Times New Roman" w:eastAsia="Times New Roman" w:hAnsi="Times New Roman" w:cs="Times New Roman"/>
          <w:b/>
          <w:sz w:val="28"/>
          <w:szCs w:val="28"/>
        </w:rPr>
      </w:pPr>
      <w:bookmarkStart w:id="35" w:name="_heading=h.1hmsyys" w:colFirst="0" w:colLast="0"/>
      <w:bookmarkEnd w:id="35"/>
      <w:r>
        <w:rPr>
          <w:rFonts w:ascii="Times New Roman" w:eastAsia="Times New Roman" w:hAnsi="Times New Roman" w:cs="Times New Roman"/>
          <w:b/>
          <w:sz w:val="28"/>
          <w:szCs w:val="28"/>
        </w:rPr>
        <w:t>Activity 2</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8"/>
          <w:szCs w:val="28"/>
        </w:rPr>
        <w:t>employer Profile</w:t>
      </w:r>
    </w:p>
    <w:p w14:paraId="63612A24" w14:textId="77777777" w:rsidR="008C68F0" w:rsidRDefault="00000000">
      <w:pPr>
        <w:numPr>
          <w:ilvl w:val="0"/>
          <w:numId w:val="9"/>
        </w:numPr>
        <w:ind w:left="425"/>
        <w:rPr>
          <w:rFonts w:ascii="Times New Roman" w:eastAsia="Times New Roman" w:hAnsi="Times New Roman" w:cs="Times New Roman"/>
          <w:sz w:val="24"/>
          <w:szCs w:val="24"/>
        </w:rPr>
      </w:pPr>
      <w:r>
        <w:rPr>
          <w:rFonts w:ascii="Cardo" w:eastAsia="Cardo" w:hAnsi="Cardo" w:cs="Cardo"/>
          <w:sz w:val="24"/>
          <w:szCs w:val="24"/>
        </w:rPr>
        <w:t>Go to setup → type profiles in quick find box → click on profiles → clone the desired profile (Standard Platform User) → enter profile name (employer) → Save.</w:t>
      </w:r>
    </w:p>
    <w:p w14:paraId="219A90CE" w14:textId="77777777" w:rsidR="008C68F0" w:rsidRDefault="00000000">
      <w:pPr>
        <w:numPr>
          <w:ilvl w:val="0"/>
          <w:numId w:val="9"/>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still on the profile page, then click Edit. </w:t>
      </w:r>
    </w:p>
    <w:p w14:paraId="41B1EDA0" w14:textId="77777777" w:rsidR="008C68F0" w:rsidRDefault="00000000">
      <w:pPr>
        <w:numPr>
          <w:ilvl w:val="0"/>
          <w:numId w:val="9"/>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the Custom App settings as default for the rice </w:t>
      </w:r>
      <w:proofErr w:type="gramStart"/>
      <w:r>
        <w:rPr>
          <w:rFonts w:ascii="Times New Roman" w:eastAsia="Times New Roman" w:hAnsi="Times New Roman" w:cs="Times New Roman"/>
          <w:sz w:val="24"/>
          <w:szCs w:val="24"/>
        </w:rPr>
        <w:t>mill..</w:t>
      </w:r>
      <w:proofErr w:type="gramEnd"/>
    </w:p>
    <w:p w14:paraId="61F5F534" w14:textId="77777777" w:rsidR="008C68F0" w:rsidRDefault="00000000">
      <w:pPr>
        <w:numPr>
          <w:ilvl w:val="0"/>
          <w:numId w:val="9"/>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Scroll down to Custom Object Permissions and Give access permissions for consumer, rice </w:t>
      </w:r>
      <w:proofErr w:type="gramStart"/>
      <w:r>
        <w:rPr>
          <w:rFonts w:ascii="Times New Roman" w:eastAsia="Times New Roman" w:hAnsi="Times New Roman" w:cs="Times New Roman"/>
          <w:sz w:val="24"/>
          <w:szCs w:val="24"/>
        </w:rPr>
        <w:t>details ,</w:t>
      </w:r>
      <w:proofErr w:type="gramEnd"/>
      <w:r>
        <w:rPr>
          <w:rFonts w:ascii="Times New Roman" w:eastAsia="Times New Roman" w:hAnsi="Times New Roman" w:cs="Times New Roman"/>
          <w:sz w:val="24"/>
          <w:szCs w:val="24"/>
        </w:rPr>
        <w:t xml:space="preserve"> rice mill  and suppliers  objects as mentioned in the below diagram.</w:t>
      </w:r>
    </w:p>
    <w:p w14:paraId="33CCC32D"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74FE2F0" wp14:editId="3EC1D90B">
            <wp:extent cx="5943600" cy="2794000"/>
            <wp:effectExtent l="0" t="0" r="0" b="0"/>
            <wp:docPr id="8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1"/>
                    <a:srcRect/>
                    <a:stretch>
                      <a:fillRect/>
                    </a:stretch>
                  </pic:blipFill>
                  <pic:spPr>
                    <a:xfrm>
                      <a:off x="0" y="0"/>
                      <a:ext cx="5943600" cy="2794000"/>
                    </a:xfrm>
                    <a:prstGeom prst="rect">
                      <a:avLst/>
                    </a:prstGeom>
                    <a:ln/>
                  </pic:spPr>
                </pic:pic>
              </a:graphicData>
            </a:graphic>
          </wp:inline>
        </w:drawing>
      </w:r>
    </w:p>
    <w:p w14:paraId="516875C8" w14:textId="77777777" w:rsidR="008C68F0" w:rsidRDefault="00000000">
      <w:pPr>
        <w:numPr>
          <w:ilvl w:val="0"/>
          <w:numId w:val="9"/>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And click save.</w:t>
      </w:r>
    </w:p>
    <w:p w14:paraId="2F7B4ABB" w14:textId="77777777" w:rsidR="008C68F0" w:rsidRDefault="008C68F0">
      <w:pPr>
        <w:rPr>
          <w:rFonts w:ascii="Times New Roman" w:eastAsia="Times New Roman" w:hAnsi="Times New Roman" w:cs="Times New Roman"/>
          <w:sz w:val="24"/>
          <w:szCs w:val="24"/>
        </w:rPr>
      </w:pPr>
    </w:p>
    <w:p w14:paraId="27EEAFF1" w14:textId="77777777" w:rsidR="008C68F0" w:rsidRDefault="008C68F0">
      <w:pPr>
        <w:rPr>
          <w:rFonts w:ascii="Times New Roman" w:eastAsia="Times New Roman" w:hAnsi="Times New Roman" w:cs="Times New Roman"/>
          <w:sz w:val="24"/>
          <w:szCs w:val="24"/>
        </w:rPr>
      </w:pPr>
    </w:p>
    <w:p w14:paraId="0AE07962" w14:textId="77777777" w:rsidR="008C68F0" w:rsidRDefault="00000000">
      <w:pPr>
        <w:pStyle w:val="Heading2"/>
        <w:rPr>
          <w:rFonts w:ascii="Times New Roman" w:eastAsia="Times New Roman" w:hAnsi="Times New Roman" w:cs="Times New Roman"/>
          <w:b/>
          <w:sz w:val="28"/>
          <w:szCs w:val="28"/>
        </w:rPr>
      </w:pPr>
      <w:bookmarkStart w:id="36" w:name="_heading=h.41mghml" w:colFirst="0" w:colLast="0"/>
      <w:bookmarkEnd w:id="36"/>
      <w:r>
        <w:rPr>
          <w:rFonts w:ascii="Times New Roman" w:eastAsia="Times New Roman" w:hAnsi="Times New Roman" w:cs="Times New Roman"/>
          <w:b/>
          <w:sz w:val="28"/>
          <w:szCs w:val="28"/>
        </w:rPr>
        <w:t xml:space="preserve"> Activity 3</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8"/>
          <w:szCs w:val="28"/>
        </w:rPr>
        <w:t>worker Profile</w:t>
      </w:r>
    </w:p>
    <w:p w14:paraId="609D6D5B" w14:textId="77777777" w:rsidR="008C68F0" w:rsidRDefault="00000000">
      <w:pPr>
        <w:numPr>
          <w:ilvl w:val="0"/>
          <w:numId w:val="42"/>
        </w:numPr>
        <w:ind w:left="425"/>
        <w:rPr>
          <w:rFonts w:ascii="Times New Roman" w:eastAsia="Times New Roman" w:hAnsi="Times New Roman" w:cs="Times New Roman"/>
          <w:sz w:val="24"/>
          <w:szCs w:val="24"/>
        </w:rPr>
      </w:pPr>
      <w:r>
        <w:rPr>
          <w:rFonts w:ascii="Cardo" w:eastAsia="Cardo" w:hAnsi="Cardo" w:cs="Cardo"/>
          <w:sz w:val="24"/>
          <w:szCs w:val="24"/>
        </w:rPr>
        <w:t>Go to setup → type profiles in quick find box → click on profiles → clone the desired profile (Standard Platform User) → enter profile name (worker) → Save.</w:t>
      </w:r>
    </w:p>
    <w:p w14:paraId="12792436" w14:textId="77777777" w:rsidR="008C68F0" w:rsidRDefault="00000000">
      <w:pPr>
        <w:numPr>
          <w:ilvl w:val="0"/>
          <w:numId w:val="42"/>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still on the profile page, then click Edit. </w:t>
      </w:r>
    </w:p>
    <w:p w14:paraId="4C6EF186" w14:textId="77777777" w:rsidR="008C68F0" w:rsidRDefault="00000000">
      <w:pPr>
        <w:numPr>
          <w:ilvl w:val="0"/>
          <w:numId w:val="42"/>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Custom App settings as default for the rice mill.</w:t>
      </w:r>
    </w:p>
    <w:p w14:paraId="57348D93" w14:textId="77777777" w:rsidR="008C68F0" w:rsidRDefault="00000000">
      <w:pPr>
        <w:numPr>
          <w:ilvl w:val="0"/>
          <w:numId w:val="42"/>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Scroll down to Custom Object Permissions and Give access permissions for consumer, rice </w:t>
      </w:r>
      <w:proofErr w:type="gramStart"/>
      <w:r>
        <w:rPr>
          <w:rFonts w:ascii="Times New Roman" w:eastAsia="Times New Roman" w:hAnsi="Times New Roman" w:cs="Times New Roman"/>
          <w:sz w:val="24"/>
          <w:szCs w:val="24"/>
        </w:rPr>
        <w:t>details ,</w:t>
      </w:r>
      <w:proofErr w:type="gramEnd"/>
      <w:r>
        <w:rPr>
          <w:rFonts w:ascii="Times New Roman" w:eastAsia="Times New Roman" w:hAnsi="Times New Roman" w:cs="Times New Roman"/>
          <w:sz w:val="24"/>
          <w:szCs w:val="24"/>
        </w:rPr>
        <w:t xml:space="preserve"> rice mill  and suppliers objects as mentioned in the below diagram.</w:t>
      </w:r>
    </w:p>
    <w:p w14:paraId="16282FD3"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DB05C41" wp14:editId="61CFFA9C">
            <wp:extent cx="5943600" cy="2628900"/>
            <wp:effectExtent l="0" t="0" r="0" b="0"/>
            <wp:docPr id="8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2"/>
                    <a:srcRect/>
                    <a:stretch>
                      <a:fillRect/>
                    </a:stretch>
                  </pic:blipFill>
                  <pic:spPr>
                    <a:xfrm>
                      <a:off x="0" y="0"/>
                      <a:ext cx="5943600" cy="2628900"/>
                    </a:xfrm>
                    <a:prstGeom prst="rect">
                      <a:avLst/>
                    </a:prstGeom>
                    <a:ln/>
                  </pic:spPr>
                </pic:pic>
              </a:graphicData>
            </a:graphic>
          </wp:inline>
        </w:drawing>
      </w:r>
    </w:p>
    <w:p w14:paraId="1EBF68F4" w14:textId="77777777" w:rsidR="008C68F0" w:rsidRDefault="00000000">
      <w:pPr>
        <w:numPr>
          <w:ilvl w:val="0"/>
          <w:numId w:val="42"/>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And click save.</w:t>
      </w:r>
    </w:p>
    <w:p w14:paraId="302A0E11" w14:textId="77777777" w:rsidR="008C68F0" w:rsidRDefault="008C68F0">
      <w:pPr>
        <w:rPr>
          <w:rFonts w:ascii="Times New Roman" w:eastAsia="Times New Roman" w:hAnsi="Times New Roman" w:cs="Times New Roman"/>
          <w:sz w:val="24"/>
          <w:szCs w:val="24"/>
        </w:rPr>
      </w:pPr>
    </w:p>
    <w:p w14:paraId="586A6935" w14:textId="77777777" w:rsidR="008C68F0" w:rsidRDefault="00000000">
      <w:pPr>
        <w:pStyle w:val="Heading1"/>
        <w:spacing w:before="300" w:after="300"/>
        <w:rPr>
          <w:rFonts w:ascii="Times New Roman" w:eastAsia="Times New Roman" w:hAnsi="Times New Roman" w:cs="Times New Roman"/>
          <w:b/>
          <w:sz w:val="28"/>
          <w:szCs w:val="28"/>
        </w:rPr>
      </w:pPr>
      <w:bookmarkStart w:id="37" w:name="_heading=h.2grqrue" w:colFirst="0" w:colLast="0"/>
      <w:bookmarkEnd w:id="37"/>
      <w:r>
        <w:rPr>
          <w:rFonts w:ascii="Times New Roman" w:eastAsia="Times New Roman" w:hAnsi="Times New Roman" w:cs="Times New Roman"/>
          <w:b/>
          <w:sz w:val="28"/>
          <w:szCs w:val="28"/>
        </w:rPr>
        <w:t xml:space="preserve">Milestone </w:t>
      </w:r>
      <w:proofErr w:type="gramStart"/>
      <w:r>
        <w:rPr>
          <w:rFonts w:ascii="Times New Roman" w:eastAsia="Times New Roman" w:hAnsi="Times New Roman" w:cs="Times New Roman"/>
          <w:b/>
          <w:sz w:val="28"/>
          <w:szCs w:val="28"/>
        </w:rPr>
        <w:t>8 :</w:t>
      </w:r>
      <w:proofErr w:type="gramEnd"/>
      <w:r>
        <w:rPr>
          <w:rFonts w:ascii="Times New Roman" w:eastAsia="Times New Roman" w:hAnsi="Times New Roman" w:cs="Times New Roman"/>
          <w:b/>
          <w:sz w:val="28"/>
          <w:szCs w:val="28"/>
        </w:rPr>
        <w:t xml:space="preserve"> Role &amp; Role Hierarchy </w:t>
      </w:r>
    </w:p>
    <w:p w14:paraId="0552F797"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 role in Salesforce defines a user's visibility access at the record level. Roles may be used to specify the types of access that people in your Salesforce organization can have to data. Simply put, it describes what a user could see within the Salesforce organization.</w:t>
      </w:r>
    </w:p>
    <w:p w14:paraId="5AF10D75" w14:textId="77777777" w:rsidR="008C68F0" w:rsidRDefault="008C68F0">
      <w:pPr>
        <w:rPr>
          <w:rFonts w:ascii="Times New Roman" w:eastAsia="Times New Roman" w:hAnsi="Times New Roman" w:cs="Times New Roman"/>
          <w:sz w:val="24"/>
          <w:szCs w:val="24"/>
        </w:rPr>
      </w:pPr>
    </w:p>
    <w:p w14:paraId="6C9E24C8" w14:textId="77777777" w:rsidR="008C68F0" w:rsidRDefault="00000000">
      <w:pPr>
        <w:pStyle w:val="Heading2"/>
        <w:rPr>
          <w:rFonts w:ascii="Times New Roman" w:eastAsia="Times New Roman" w:hAnsi="Times New Roman" w:cs="Times New Roman"/>
          <w:b/>
        </w:rPr>
      </w:pPr>
      <w:bookmarkStart w:id="38" w:name="_heading=h.vx1227" w:colFirst="0" w:colLast="0"/>
      <w:bookmarkEnd w:id="38"/>
      <w:r>
        <w:rPr>
          <w:rFonts w:ascii="Times New Roman" w:eastAsia="Times New Roman" w:hAnsi="Times New Roman" w:cs="Times New Roman"/>
          <w:b/>
          <w:sz w:val="28"/>
          <w:szCs w:val="28"/>
        </w:rPr>
        <w:t>Activity 1: Creating owner Role</w:t>
      </w:r>
    </w:p>
    <w:p w14:paraId="09F60059"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Creating owner Role:</w:t>
      </w:r>
    </w:p>
    <w:p w14:paraId="3D781B31" w14:textId="77777777" w:rsidR="008C68F0" w:rsidRDefault="00000000">
      <w:pPr>
        <w:numPr>
          <w:ilvl w:val="0"/>
          <w:numId w:val="51"/>
        </w:numPr>
        <w:ind w:left="425"/>
        <w:rPr>
          <w:rFonts w:ascii="Times New Roman" w:eastAsia="Times New Roman" w:hAnsi="Times New Roman" w:cs="Times New Roman"/>
          <w:sz w:val="24"/>
          <w:szCs w:val="24"/>
        </w:rPr>
      </w:pPr>
      <w:r>
        <w:rPr>
          <w:rFonts w:ascii="Cardo" w:eastAsia="Cardo" w:hAnsi="Cardo" w:cs="Cardo"/>
          <w:sz w:val="24"/>
          <w:szCs w:val="24"/>
        </w:rPr>
        <w:t>Go to quick find → Search for Roles → click on set up roles.</w:t>
      </w:r>
    </w:p>
    <w:p w14:paraId="43B7FDDE" w14:textId="77777777" w:rsidR="008C68F0" w:rsidRDefault="00000000">
      <w:pPr>
        <w:numPr>
          <w:ilvl w:val="0"/>
          <w:numId w:val="51"/>
        </w:numPr>
        <w:rPr>
          <w:rFonts w:ascii="Times New Roman" w:eastAsia="Times New Roman" w:hAnsi="Times New Roman" w:cs="Times New Roman"/>
          <w:sz w:val="24"/>
          <w:szCs w:val="24"/>
        </w:rPr>
      </w:pPr>
      <w:r>
        <w:rPr>
          <w:rFonts w:ascii="Cardo" w:eastAsia="Cardo" w:hAnsi="Cardo" w:cs="Cardo"/>
          <w:sz w:val="24"/>
          <w:szCs w:val="24"/>
        </w:rPr>
        <w:t>Go to quick find → Search for Roles → click on set up roles.</w:t>
      </w:r>
    </w:p>
    <w:p w14:paraId="04930A0A" w14:textId="77777777" w:rsidR="008C68F0" w:rsidRDefault="00000000">
      <w:pPr>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2CE1A14" wp14:editId="37CB17DB">
            <wp:extent cx="5731200" cy="2120900"/>
            <wp:effectExtent l="0" t="0" r="0" b="0"/>
            <wp:docPr id="8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5731200" cy="2120900"/>
                    </a:xfrm>
                    <a:prstGeom prst="rect">
                      <a:avLst/>
                    </a:prstGeom>
                    <a:ln/>
                  </pic:spPr>
                </pic:pic>
              </a:graphicData>
            </a:graphic>
          </wp:inline>
        </w:drawing>
      </w:r>
    </w:p>
    <w:p w14:paraId="17F4D3B0" w14:textId="77777777" w:rsidR="008C68F0" w:rsidRDefault="00000000">
      <w:pPr>
        <w:numPr>
          <w:ilvl w:val="0"/>
          <w:numId w:val="5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Expand All and click on add role under whom this role works.</w:t>
      </w:r>
    </w:p>
    <w:p w14:paraId="2669C74E" w14:textId="77777777" w:rsidR="008C68F0" w:rsidRDefault="00000000">
      <w:pPr>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55EF4F2" wp14:editId="26E79DDD">
            <wp:extent cx="5731200" cy="1841500"/>
            <wp:effectExtent l="0" t="0" r="0" b="0"/>
            <wp:docPr id="9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5731200" cy="1841500"/>
                    </a:xfrm>
                    <a:prstGeom prst="rect">
                      <a:avLst/>
                    </a:prstGeom>
                    <a:ln/>
                  </pic:spPr>
                </pic:pic>
              </a:graphicData>
            </a:graphic>
          </wp:inline>
        </w:drawing>
      </w:r>
    </w:p>
    <w:p w14:paraId="430FAFF0" w14:textId="77777777" w:rsidR="008C68F0" w:rsidRDefault="008C68F0">
      <w:pPr>
        <w:rPr>
          <w:rFonts w:ascii="Times New Roman" w:eastAsia="Times New Roman" w:hAnsi="Times New Roman" w:cs="Times New Roman"/>
          <w:sz w:val="24"/>
          <w:szCs w:val="24"/>
        </w:rPr>
      </w:pPr>
    </w:p>
    <w:p w14:paraId="4BDD514B" w14:textId="77777777" w:rsidR="008C68F0" w:rsidRDefault="008C68F0">
      <w:pPr>
        <w:rPr>
          <w:rFonts w:ascii="Times New Roman" w:eastAsia="Times New Roman" w:hAnsi="Times New Roman" w:cs="Times New Roman"/>
          <w:sz w:val="24"/>
          <w:szCs w:val="24"/>
        </w:rPr>
      </w:pPr>
    </w:p>
    <w:p w14:paraId="0484928D" w14:textId="77777777" w:rsidR="008C68F0" w:rsidRDefault="00000000">
      <w:pPr>
        <w:numPr>
          <w:ilvl w:val="0"/>
          <w:numId w:val="18"/>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Give Label as “owner” and Role name gets auto populated. Then click on Save.</w:t>
      </w:r>
    </w:p>
    <w:p w14:paraId="6CF6D8B4" w14:textId="77777777" w:rsidR="008C68F0" w:rsidRDefault="00000000">
      <w:pPr>
        <w:numPr>
          <w:ilvl w:val="0"/>
          <w:numId w:val="18"/>
        </w:numPr>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9FF8BC" wp14:editId="7A1608C7">
            <wp:extent cx="5943600" cy="2832100"/>
            <wp:effectExtent l="0" t="0" r="0" b="0"/>
            <wp:docPr id="9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5"/>
                    <a:srcRect/>
                    <a:stretch>
                      <a:fillRect/>
                    </a:stretch>
                  </pic:blipFill>
                  <pic:spPr>
                    <a:xfrm>
                      <a:off x="0" y="0"/>
                      <a:ext cx="5943600" cy="2832100"/>
                    </a:xfrm>
                    <a:prstGeom prst="rect">
                      <a:avLst/>
                    </a:prstGeom>
                    <a:ln/>
                  </pic:spPr>
                </pic:pic>
              </a:graphicData>
            </a:graphic>
          </wp:inline>
        </w:drawing>
      </w:r>
    </w:p>
    <w:p w14:paraId="54E4550B" w14:textId="77777777" w:rsidR="008C68F0" w:rsidRDefault="00000000">
      <w:pPr>
        <w:numPr>
          <w:ilvl w:val="0"/>
          <w:numId w:val="18"/>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Click and save it.</w:t>
      </w:r>
    </w:p>
    <w:p w14:paraId="569F7750" w14:textId="77777777" w:rsidR="008C68F0" w:rsidRDefault="008C68F0">
      <w:pPr>
        <w:rPr>
          <w:rFonts w:ascii="Times New Roman" w:eastAsia="Times New Roman" w:hAnsi="Times New Roman" w:cs="Times New Roman"/>
          <w:sz w:val="24"/>
          <w:szCs w:val="24"/>
        </w:rPr>
      </w:pPr>
    </w:p>
    <w:p w14:paraId="3EB11C9E" w14:textId="77777777" w:rsidR="008C68F0" w:rsidRDefault="008C68F0">
      <w:pPr>
        <w:rPr>
          <w:rFonts w:ascii="Times New Roman" w:eastAsia="Times New Roman" w:hAnsi="Times New Roman" w:cs="Times New Roman"/>
          <w:sz w:val="24"/>
          <w:szCs w:val="24"/>
        </w:rPr>
      </w:pPr>
    </w:p>
    <w:p w14:paraId="2BA3AA19" w14:textId="77777777" w:rsidR="008C68F0" w:rsidRDefault="008C68F0">
      <w:pPr>
        <w:rPr>
          <w:rFonts w:ascii="Times New Roman" w:eastAsia="Times New Roman" w:hAnsi="Times New Roman" w:cs="Times New Roman"/>
          <w:sz w:val="24"/>
          <w:szCs w:val="24"/>
        </w:rPr>
      </w:pPr>
    </w:p>
    <w:p w14:paraId="40C14C9C" w14:textId="77777777" w:rsidR="008C68F0" w:rsidRDefault="00000000">
      <w:pPr>
        <w:pStyle w:val="Heading2"/>
        <w:rPr>
          <w:rFonts w:ascii="Times New Roman" w:eastAsia="Times New Roman" w:hAnsi="Times New Roman" w:cs="Times New Roman"/>
          <w:b/>
          <w:sz w:val="28"/>
          <w:szCs w:val="28"/>
        </w:rPr>
      </w:pPr>
      <w:bookmarkStart w:id="39" w:name="_heading=h.3fwokq0" w:colFirst="0" w:colLast="0"/>
      <w:bookmarkEnd w:id="39"/>
      <w:r>
        <w:rPr>
          <w:rFonts w:ascii="Times New Roman" w:eastAsia="Times New Roman" w:hAnsi="Times New Roman" w:cs="Times New Roman"/>
          <w:b/>
          <w:sz w:val="28"/>
          <w:szCs w:val="28"/>
        </w:rPr>
        <w:t>Activity 2: Creating employer roles</w:t>
      </w:r>
    </w:p>
    <w:p w14:paraId="52A4DA1B"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Creating another two roles under manager </w:t>
      </w:r>
    </w:p>
    <w:p w14:paraId="19502B0F" w14:textId="77777777" w:rsidR="008C68F0" w:rsidRDefault="00000000">
      <w:pPr>
        <w:numPr>
          <w:ilvl w:val="0"/>
          <w:numId w:val="17"/>
        </w:numPr>
        <w:ind w:left="425"/>
        <w:rPr>
          <w:rFonts w:ascii="Times New Roman" w:eastAsia="Times New Roman" w:hAnsi="Times New Roman" w:cs="Times New Roman"/>
          <w:sz w:val="24"/>
          <w:szCs w:val="24"/>
        </w:rPr>
      </w:pPr>
      <w:r>
        <w:rPr>
          <w:rFonts w:ascii="Cardo" w:eastAsia="Cardo" w:hAnsi="Cardo" w:cs="Cardo"/>
          <w:sz w:val="24"/>
          <w:szCs w:val="24"/>
        </w:rPr>
        <w:t>Go to quick find → Search for Roles → click on set up roles.</w:t>
      </w:r>
    </w:p>
    <w:p w14:paraId="33908B7B" w14:textId="77777777" w:rsidR="008C68F0" w:rsidRDefault="00000000">
      <w:pPr>
        <w:numPr>
          <w:ilvl w:val="0"/>
          <w:numId w:val="17"/>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Click plus on CEO role, and click add role under owner.</w:t>
      </w:r>
    </w:p>
    <w:p w14:paraId="4B43CDE4" w14:textId="77777777" w:rsidR="008C68F0" w:rsidRDefault="00000000">
      <w:pPr>
        <w:numPr>
          <w:ilvl w:val="0"/>
          <w:numId w:val="17"/>
        </w:numPr>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A5BBB3F" wp14:editId="6C2B2A96">
            <wp:extent cx="5943600" cy="2857500"/>
            <wp:effectExtent l="0" t="0" r="0" b="0"/>
            <wp:docPr id="11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6"/>
                    <a:srcRect/>
                    <a:stretch>
                      <a:fillRect/>
                    </a:stretch>
                  </pic:blipFill>
                  <pic:spPr>
                    <a:xfrm>
                      <a:off x="0" y="0"/>
                      <a:ext cx="5943600" cy="2857500"/>
                    </a:xfrm>
                    <a:prstGeom prst="rect">
                      <a:avLst/>
                    </a:prstGeom>
                    <a:ln/>
                  </pic:spPr>
                </pic:pic>
              </a:graphicData>
            </a:graphic>
          </wp:inline>
        </w:drawing>
      </w:r>
    </w:p>
    <w:p w14:paraId="033E865D" w14:textId="77777777" w:rsidR="008C68F0" w:rsidRDefault="008C68F0">
      <w:pPr>
        <w:rPr>
          <w:rFonts w:ascii="Times New Roman" w:eastAsia="Times New Roman" w:hAnsi="Times New Roman" w:cs="Times New Roman"/>
          <w:sz w:val="24"/>
          <w:szCs w:val="24"/>
        </w:rPr>
      </w:pPr>
    </w:p>
    <w:p w14:paraId="10B54BCB" w14:textId="77777777" w:rsidR="008C68F0" w:rsidRDefault="00000000">
      <w:pPr>
        <w:numPr>
          <w:ilvl w:val="0"/>
          <w:numId w:val="17"/>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Give Label as “employer” and Role name gets auto populated. Then click on Save.</w:t>
      </w:r>
    </w:p>
    <w:p w14:paraId="16297275" w14:textId="77777777" w:rsidR="008C68F0" w:rsidRDefault="00000000">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Repeat the same steps, for another role.</w:t>
      </w:r>
    </w:p>
    <w:p w14:paraId="4F18B677" w14:textId="77777777" w:rsidR="008C68F0" w:rsidRDefault="00000000">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plus on CEO role, and click plus on owner, and click add role under employer</w:t>
      </w:r>
      <w:r>
        <w:rPr>
          <w:rFonts w:ascii="Times New Roman" w:eastAsia="Times New Roman" w:hAnsi="Times New Roman" w:cs="Times New Roman"/>
          <w:noProof/>
          <w:sz w:val="24"/>
          <w:szCs w:val="24"/>
        </w:rPr>
        <w:drawing>
          <wp:inline distT="114300" distB="114300" distL="114300" distR="114300" wp14:anchorId="4F0DC05E" wp14:editId="5D99A3FF">
            <wp:extent cx="5943600" cy="2882900"/>
            <wp:effectExtent l="0" t="0" r="0" b="0"/>
            <wp:docPr id="11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7"/>
                    <a:srcRect/>
                    <a:stretch>
                      <a:fillRect/>
                    </a:stretch>
                  </pic:blipFill>
                  <pic:spPr>
                    <a:xfrm>
                      <a:off x="0" y="0"/>
                      <a:ext cx="5943600" cy="2882900"/>
                    </a:xfrm>
                    <a:prstGeom prst="rect">
                      <a:avLst/>
                    </a:prstGeom>
                    <a:ln/>
                  </pic:spPr>
                </pic:pic>
              </a:graphicData>
            </a:graphic>
          </wp:inline>
        </w:drawing>
      </w:r>
      <w:r>
        <w:rPr>
          <w:rFonts w:ascii="Times New Roman" w:eastAsia="Times New Roman" w:hAnsi="Times New Roman" w:cs="Times New Roman"/>
          <w:sz w:val="24"/>
          <w:szCs w:val="24"/>
        </w:rPr>
        <w:t>.</w:t>
      </w:r>
    </w:p>
    <w:p w14:paraId="021CC368" w14:textId="77777777" w:rsidR="008C68F0" w:rsidRDefault="00000000">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give Label as “worker” and Role name gets auto populated. Then click on Save.</w:t>
      </w:r>
    </w:p>
    <w:p w14:paraId="24812DE5" w14:textId="77777777" w:rsidR="008C68F0" w:rsidRDefault="008C68F0">
      <w:pPr>
        <w:rPr>
          <w:rFonts w:ascii="Times New Roman" w:eastAsia="Times New Roman" w:hAnsi="Times New Roman" w:cs="Times New Roman"/>
          <w:sz w:val="24"/>
          <w:szCs w:val="24"/>
        </w:rPr>
      </w:pPr>
    </w:p>
    <w:p w14:paraId="0ACA7E1E" w14:textId="77777777" w:rsidR="008C68F0" w:rsidRDefault="008C68F0">
      <w:pPr>
        <w:rPr>
          <w:rFonts w:ascii="Times New Roman" w:eastAsia="Times New Roman" w:hAnsi="Times New Roman" w:cs="Times New Roman"/>
          <w:sz w:val="24"/>
          <w:szCs w:val="24"/>
        </w:rPr>
      </w:pPr>
    </w:p>
    <w:p w14:paraId="1554F9CD" w14:textId="77777777" w:rsidR="008C68F0" w:rsidRDefault="00000000">
      <w:pPr>
        <w:pStyle w:val="Heading1"/>
        <w:spacing w:before="300" w:after="300"/>
        <w:rPr>
          <w:rFonts w:ascii="Times New Roman" w:eastAsia="Times New Roman" w:hAnsi="Times New Roman" w:cs="Times New Roman"/>
          <w:b/>
          <w:sz w:val="28"/>
          <w:szCs w:val="28"/>
        </w:rPr>
      </w:pPr>
      <w:bookmarkStart w:id="40" w:name="_heading=h.1v1yuxt" w:colFirst="0" w:colLast="0"/>
      <w:bookmarkEnd w:id="40"/>
      <w:r>
        <w:rPr>
          <w:rFonts w:ascii="Times New Roman" w:eastAsia="Times New Roman" w:hAnsi="Times New Roman" w:cs="Times New Roman"/>
          <w:b/>
          <w:sz w:val="28"/>
          <w:szCs w:val="28"/>
        </w:rPr>
        <w:lastRenderedPageBreak/>
        <w:t xml:space="preserve">Milestone </w:t>
      </w:r>
      <w:proofErr w:type="gramStart"/>
      <w:r>
        <w:rPr>
          <w:rFonts w:ascii="Times New Roman" w:eastAsia="Times New Roman" w:hAnsi="Times New Roman" w:cs="Times New Roman"/>
          <w:b/>
          <w:sz w:val="28"/>
          <w:szCs w:val="28"/>
        </w:rPr>
        <w:t>9 :</w:t>
      </w:r>
      <w:proofErr w:type="gramEnd"/>
      <w:r>
        <w:rPr>
          <w:rFonts w:ascii="Times New Roman" w:eastAsia="Times New Roman" w:hAnsi="Times New Roman" w:cs="Times New Roman"/>
          <w:b/>
          <w:sz w:val="28"/>
          <w:szCs w:val="28"/>
        </w:rPr>
        <w:t xml:space="preserve"> Users</w:t>
      </w:r>
    </w:p>
    <w:p w14:paraId="77FFEA16" w14:textId="77777777" w:rsidR="008C68F0" w:rsidRDefault="00000000">
      <w:pPr>
        <w:spacing w:before="300" w:after="300"/>
        <w:rPr>
          <w:rFonts w:ascii="Times New Roman" w:eastAsia="Times New Roman" w:hAnsi="Times New Roman" w:cs="Times New Roman"/>
          <w:color w:val="333333"/>
          <w:sz w:val="24"/>
          <w:szCs w:val="24"/>
        </w:rPr>
      </w:pPr>
      <w:r>
        <w:rPr>
          <w:b/>
          <w:sz w:val="28"/>
          <w:szCs w:val="28"/>
        </w:rPr>
        <w:br/>
      </w:r>
      <w:r>
        <w:rPr>
          <w:rFonts w:ascii="Times New Roman" w:eastAsia="Times New Roman" w:hAnsi="Times New Roman" w:cs="Times New Roman"/>
          <w:color w:val="333333"/>
          <w:sz w:val="24"/>
          <w:szCs w:val="24"/>
          <w:highlight w:val="white"/>
        </w:rPr>
        <w:t>A user is anyone who logs in to Salesforce. Users are employees at your company, such</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as sales reps, managers, and IT specialists, who need access to the company's records.</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Every user in Salesforce has a user account. The user account identifies the user, and the</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user account settings determine what features and records the user can access.</w:t>
      </w:r>
    </w:p>
    <w:p w14:paraId="2FC44C2C" w14:textId="77777777" w:rsidR="008C68F0" w:rsidRDefault="008C68F0"/>
    <w:p w14:paraId="18AB0955" w14:textId="77777777" w:rsidR="008C68F0" w:rsidRDefault="00000000">
      <w:pPr>
        <w:pStyle w:val="Heading2"/>
        <w:widowControl w:val="0"/>
        <w:spacing w:line="240" w:lineRule="auto"/>
        <w:rPr>
          <w:rFonts w:ascii="Times New Roman" w:eastAsia="Times New Roman" w:hAnsi="Times New Roman" w:cs="Times New Roman"/>
          <w:b/>
          <w:sz w:val="28"/>
          <w:szCs w:val="28"/>
        </w:rPr>
      </w:pPr>
      <w:bookmarkStart w:id="41" w:name="_heading=h.4f1mdlm" w:colFirst="0" w:colLast="0"/>
      <w:bookmarkEnd w:id="41"/>
      <w:r>
        <w:rPr>
          <w:rFonts w:ascii="Times New Roman" w:eastAsia="Times New Roman" w:hAnsi="Times New Roman" w:cs="Times New Roman"/>
          <w:b/>
          <w:sz w:val="28"/>
          <w:szCs w:val="28"/>
        </w:rPr>
        <w:t xml:space="preserve">Activity </w:t>
      </w:r>
      <w:r>
        <w:rPr>
          <w:rFonts w:ascii="Times New Roman" w:eastAsia="Times New Roman" w:hAnsi="Times New Roman" w:cs="Times New Roman"/>
          <w:b/>
          <w:sz w:val="24"/>
          <w:szCs w:val="24"/>
        </w:rPr>
        <w:t>1</w:t>
      </w:r>
      <w:r>
        <w:rPr>
          <w:rFonts w:ascii="Times New Roman" w:eastAsia="Times New Roman" w:hAnsi="Times New Roman" w:cs="Times New Roman"/>
          <w:b/>
          <w:sz w:val="24"/>
          <w:szCs w:val="24"/>
          <w:highlight w:val="white"/>
        </w:rPr>
        <w:t>:</w:t>
      </w:r>
      <w:r>
        <w:rPr>
          <w:rFonts w:ascii="Times New Roman" w:eastAsia="Times New Roman" w:hAnsi="Times New Roman" w:cs="Times New Roman"/>
          <w:b/>
          <w:sz w:val="28"/>
          <w:szCs w:val="28"/>
        </w:rPr>
        <w:t xml:space="preserve"> Create User </w:t>
      </w:r>
    </w:p>
    <w:p w14:paraId="7491B115" w14:textId="77777777" w:rsidR="008C68F0" w:rsidRDefault="008C68F0">
      <w:pPr>
        <w:rPr>
          <w:rFonts w:ascii="Times New Roman" w:eastAsia="Times New Roman" w:hAnsi="Times New Roman" w:cs="Times New Roman"/>
          <w:b/>
          <w:sz w:val="24"/>
          <w:szCs w:val="24"/>
        </w:rPr>
      </w:pPr>
    </w:p>
    <w:p w14:paraId="14435D1B" w14:textId="77777777" w:rsidR="008C68F0" w:rsidRDefault="00000000">
      <w:pPr>
        <w:numPr>
          <w:ilvl w:val="0"/>
          <w:numId w:val="46"/>
        </w:numPr>
        <w:ind w:left="425"/>
        <w:rPr>
          <w:rFonts w:ascii="Times New Roman" w:eastAsia="Times New Roman" w:hAnsi="Times New Roman" w:cs="Times New Roman"/>
          <w:sz w:val="24"/>
          <w:szCs w:val="24"/>
        </w:rPr>
      </w:pPr>
      <w:r>
        <w:rPr>
          <w:rFonts w:ascii="Cardo" w:eastAsia="Cardo" w:hAnsi="Cardo" w:cs="Cardo"/>
          <w:sz w:val="24"/>
          <w:szCs w:val="24"/>
        </w:rPr>
        <w:t xml:space="preserve">Go to setup → type users in quick find box → select users → click </w:t>
      </w:r>
      <w:proofErr w:type="gramStart"/>
      <w:r>
        <w:rPr>
          <w:rFonts w:ascii="Cardo" w:eastAsia="Cardo" w:hAnsi="Cardo" w:cs="Cardo"/>
          <w:sz w:val="24"/>
          <w:szCs w:val="24"/>
        </w:rPr>
        <w:t>New</w:t>
      </w:r>
      <w:proofErr w:type="gramEnd"/>
      <w:r>
        <w:rPr>
          <w:rFonts w:ascii="Cardo" w:eastAsia="Cardo" w:hAnsi="Cardo" w:cs="Cardo"/>
          <w:sz w:val="24"/>
          <w:szCs w:val="24"/>
        </w:rPr>
        <w:t xml:space="preserve"> user. </w:t>
      </w:r>
    </w:p>
    <w:p w14:paraId="77578CA1" w14:textId="77777777" w:rsidR="008C68F0" w:rsidRDefault="00000000">
      <w:pPr>
        <w:numPr>
          <w:ilvl w:val="0"/>
          <w:numId w:val="46"/>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Fill in the fields </w:t>
      </w:r>
    </w:p>
    <w:p w14:paraId="74BAE2B0"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First Name</w:t>
      </w:r>
      <w:r>
        <w:rPr>
          <w:rFonts w:ascii="Times New Roman" w:eastAsia="Times New Roman" w:hAnsi="Times New Roman" w:cs="Times New Roman"/>
          <w:sz w:val="24"/>
          <w:szCs w:val="24"/>
        </w:rPr>
        <w:tab/>
        <w:t xml:space="preserve">: </w:t>
      </w:r>
      <w:proofErr w:type="spellStart"/>
      <w:r>
        <w:rPr>
          <w:rFonts w:ascii="Times New Roman" w:eastAsia="Times New Roman" w:hAnsi="Times New Roman" w:cs="Times New Roman"/>
          <w:sz w:val="24"/>
          <w:szCs w:val="24"/>
        </w:rPr>
        <w:t>vicky</w:t>
      </w:r>
      <w:proofErr w:type="spellEnd"/>
    </w:p>
    <w:p w14:paraId="409770D9"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Last Name</w:t>
      </w:r>
      <w:r>
        <w:rPr>
          <w:rFonts w:ascii="Times New Roman" w:eastAsia="Times New Roman" w:hAnsi="Times New Roman" w:cs="Times New Roman"/>
          <w:sz w:val="24"/>
          <w:szCs w:val="24"/>
        </w:rPr>
        <w:tab/>
        <w:t>: y</w:t>
      </w:r>
    </w:p>
    <w:p w14:paraId="0CD118DD"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Alias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Give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Alias Name</w:t>
      </w:r>
    </w:p>
    <w:p w14:paraId="4CB39C91"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Email id</w:t>
      </w:r>
      <w:r>
        <w:rPr>
          <w:rFonts w:ascii="Times New Roman" w:eastAsia="Times New Roman" w:hAnsi="Times New Roman" w:cs="Times New Roman"/>
          <w:sz w:val="24"/>
          <w:szCs w:val="24"/>
        </w:rPr>
        <w:tab/>
        <w:t>: Give your Personal Email id</w:t>
      </w:r>
    </w:p>
    <w:p w14:paraId="218A4F0E"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Username</w:t>
      </w:r>
      <w:r>
        <w:rPr>
          <w:rFonts w:ascii="Times New Roman" w:eastAsia="Times New Roman" w:hAnsi="Times New Roman" w:cs="Times New Roman"/>
          <w:sz w:val="24"/>
          <w:szCs w:val="24"/>
        </w:rPr>
        <w:tab/>
        <w:t xml:space="preserve">: Username should be in this form: </w:t>
      </w:r>
      <w:proofErr w:type="spellStart"/>
      <w:r>
        <w:rPr>
          <w:rFonts w:ascii="Times New Roman" w:eastAsia="Times New Roman" w:hAnsi="Times New Roman" w:cs="Times New Roman"/>
          <w:sz w:val="24"/>
          <w:szCs w:val="24"/>
        </w:rPr>
        <w:t>text@text.text</w:t>
      </w:r>
      <w:proofErr w:type="spellEnd"/>
    </w:p>
    <w:p w14:paraId="52078089"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Nick Name</w:t>
      </w:r>
      <w:r>
        <w:rPr>
          <w:rFonts w:ascii="Times New Roman" w:eastAsia="Times New Roman" w:hAnsi="Times New Roman" w:cs="Times New Roman"/>
          <w:sz w:val="24"/>
          <w:szCs w:val="24"/>
        </w:rPr>
        <w:tab/>
        <w:t>: Give a Nickname</w:t>
      </w:r>
    </w:p>
    <w:p w14:paraId="04DAE74F"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Role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owner</w:t>
      </w:r>
    </w:p>
    <w:p w14:paraId="5CE86583"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 license</w:t>
      </w:r>
      <w:r>
        <w:rPr>
          <w:rFonts w:ascii="Times New Roman" w:eastAsia="Times New Roman" w:hAnsi="Times New Roman" w:cs="Times New Roman"/>
          <w:sz w:val="24"/>
          <w:szCs w:val="24"/>
        </w:rPr>
        <w:tab/>
        <w:t>: Salesforce</w:t>
      </w:r>
    </w:p>
    <w:p w14:paraId="5A8B4C0C"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Profiles</w:t>
      </w:r>
      <w:r>
        <w:rPr>
          <w:rFonts w:ascii="Times New Roman" w:eastAsia="Times New Roman" w:hAnsi="Times New Roman" w:cs="Times New Roman"/>
          <w:sz w:val="24"/>
          <w:szCs w:val="24"/>
        </w:rPr>
        <w:tab/>
        <w:t>: owner.</w:t>
      </w:r>
    </w:p>
    <w:p w14:paraId="2CF1530F"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A356346" wp14:editId="1D2E5504">
            <wp:extent cx="5943600" cy="2768600"/>
            <wp:effectExtent l="0" t="0" r="0" b="0"/>
            <wp:docPr id="11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8"/>
                    <a:srcRect/>
                    <a:stretch>
                      <a:fillRect/>
                    </a:stretch>
                  </pic:blipFill>
                  <pic:spPr>
                    <a:xfrm>
                      <a:off x="0" y="0"/>
                      <a:ext cx="5943600" cy="2768600"/>
                    </a:xfrm>
                    <a:prstGeom prst="rect">
                      <a:avLst/>
                    </a:prstGeom>
                    <a:ln/>
                  </pic:spPr>
                </pic:pic>
              </a:graphicData>
            </a:graphic>
          </wp:inline>
        </w:drawing>
      </w:r>
    </w:p>
    <w:p w14:paraId="410C331A"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Save it.</w:t>
      </w:r>
    </w:p>
    <w:p w14:paraId="0C113F52" w14:textId="77777777" w:rsidR="008C68F0" w:rsidRDefault="008C68F0">
      <w:pPr>
        <w:rPr>
          <w:rFonts w:ascii="Times New Roman" w:eastAsia="Times New Roman" w:hAnsi="Times New Roman" w:cs="Times New Roman"/>
          <w:sz w:val="24"/>
          <w:szCs w:val="24"/>
        </w:rPr>
      </w:pPr>
    </w:p>
    <w:p w14:paraId="0CB6DC39" w14:textId="77777777" w:rsidR="008C68F0" w:rsidRDefault="008C68F0">
      <w:pPr>
        <w:pStyle w:val="Heading2"/>
        <w:widowControl w:val="0"/>
        <w:spacing w:line="240" w:lineRule="auto"/>
        <w:rPr>
          <w:rFonts w:ascii="Times New Roman" w:eastAsia="Times New Roman" w:hAnsi="Times New Roman" w:cs="Times New Roman"/>
          <w:b/>
          <w:sz w:val="28"/>
          <w:szCs w:val="28"/>
        </w:rPr>
      </w:pPr>
      <w:bookmarkStart w:id="42" w:name="_heading=h.2u6wntf" w:colFirst="0" w:colLast="0"/>
      <w:bookmarkEnd w:id="42"/>
    </w:p>
    <w:p w14:paraId="5E2B295B" w14:textId="77777777" w:rsidR="008C68F0" w:rsidRDefault="00000000">
      <w:pPr>
        <w:pStyle w:val="Heading2"/>
        <w:widowControl w:val="0"/>
        <w:spacing w:line="240" w:lineRule="auto"/>
        <w:rPr>
          <w:rFonts w:ascii="Times New Roman" w:eastAsia="Times New Roman" w:hAnsi="Times New Roman" w:cs="Times New Roman"/>
          <w:b/>
          <w:sz w:val="28"/>
          <w:szCs w:val="28"/>
        </w:rPr>
      </w:pPr>
      <w:bookmarkStart w:id="43" w:name="_heading=h.19c6y18" w:colFirst="0" w:colLast="0"/>
      <w:bookmarkEnd w:id="43"/>
      <w:r>
        <w:rPr>
          <w:rFonts w:ascii="Times New Roman" w:eastAsia="Times New Roman" w:hAnsi="Times New Roman" w:cs="Times New Roman"/>
          <w:b/>
          <w:sz w:val="28"/>
          <w:szCs w:val="28"/>
        </w:rPr>
        <w:t>Activity 2</w:t>
      </w:r>
      <w:r>
        <w:rPr>
          <w:rFonts w:ascii="Times New Roman" w:eastAsia="Times New Roman" w:hAnsi="Times New Roman" w:cs="Times New Roman"/>
          <w:b/>
          <w:sz w:val="28"/>
          <w:szCs w:val="28"/>
          <w:highlight w:val="white"/>
        </w:rPr>
        <w:t>:</w:t>
      </w:r>
      <w:r>
        <w:rPr>
          <w:rFonts w:ascii="Times New Roman" w:eastAsia="Times New Roman" w:hAnsi="Times New Roman" w:cs="Times New Roman"/>
          <w:b/>
          <w:sz w:val="28"/>
          <w:szCs w:val="28"/>
        </w:rPr>
        <w:t xml:space="preserve"> creating another </w:t>
      </w:r>
      <w:proofErr w:type="gramStart"/>
      <w:r>
        <w:rPr>
          <w:rFonts w:ascii="Times New Roman" w:eastAsia="Times New Roman" w:hAnsi="Times New Roman" w:cs="Times New Roman"/>
          <w:b/>
          <w:sz w:val="28"/>
          <w:szCs w:val="28"/>
        </w:rPr>
        <w:t>users</w:t>
      </w:r>
      <w:proofErr w:type="gramEnd"/>
      <w:r>
        <w:rPr>
          <w:rFonts w:ascii="Times New Roman" w:eastAsia="Times New Roman" w:hAnsi="Times New Roman" w:cs="Times New Roman"/>
          <w:b/>
          <w:sz w:val="28"/>
          <w:szCs w:val="28"/>
        </w:rPr>
        <w:t xml:space="preserve"> </w:t>
      </w:r>
    </w:p>
    <w:p w14:paraId="38DE802B" w14:textId="77777777" w:rsidR="008C68F0" w:rsidRDefault="008C68F0"/>
    <w:p w14:paraId="4AE7D1FB" w14:textId="77777777" w:rsidR="008C68F0" w:rsidRDefault="008C68F0"/>
    <w:p w14:paraId="3A6F544A" w14:textId="77777777" w:rsidR="008C68F0" w:rsidRDefault="00000000">
      <w:pPr>
        <w:numPr>
          <w:ilvl w:val="0"/>
          <w:numId w:val="46"/>
        </w:numPr>
        <w:ind w:left="425"/>
        <w:rPr>
          <w:rFonts w:ascii="Times New Roman" w:eastAsia="Times New Roman" w:hAnsi="Times New Roman" w:cs="Times New Roman"/>
          <w:sz w:val="24"/>
          <w:szCs w:val="24"/>
        </w:rPr>
      </w:pPr>
      <w:r>
        <w:rPr>
          <w:rFonts w:ascii="Cardo" w:eastAsia="Cardo" w:hAnsi="Cardo" w:cs="Cardo"/>
          <w:sz w:val="24"/>
          <w:szCs w:val="24"/>
        </w:rPr>
        <w:t xml:space="preserve">Go to setup → type users in quick find box → select users → click </w:t>
      </w:r>
      <w:proofErr w:type="gramStart"/>
      <w:r>
        <w:rPr>
          <w:rFonts w:ascii="Cardo" w:eastAsia="Cardo" w:hAnsi="Cardo" w:cs="Cardo"/>
          <w:sz w:val="24"/>
          <w:szCs w:val="24"/>
        </w:rPr>
        <w:t>New</w:t>
      </w:r>
      <w:proofErr w:type="gramEnd"/>
      <w:r>
        <w:rPr>
          <w:rFonts w:ascii="Cardo" w:eastAsia="Cardo" w:hAnsi="Cardo" w:cs="Cardo"/>
          <w:sz w:val="24"/>
          <w:szCs w:val="24"/>
        </w:rPr>
        <w:t xml:space="preserve"> user. </w:t>
      </w:r>
    </w:p>
    <w:p w14:paraId="5C016702" w14:textId="77777777" w:rsidR="008C68F0" w:rsidRDefault="00000000">
      <w:pPr>
        <w:numPr>
          <w:ilvl w:val="0"/>
          <w:numId w:val="46"/>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Fill in the fields </w:t>
      </w:r>
    </w:p>
    <w:p w14:paraId="3CD9A68C"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First Name</w:t>
      </w:r>
      <w:r>
        <w:rPr>
          <w:rFonts w:ascii="Times New Roman" w:eastAsia="Times New Roman" w:hAnsi="Times New Roman" w:cs="Times New Roman"/>
          <w:sz w:val="24"/>
          <w:szCs w:val="24"/>
        </w:rPr>
        <w:tab/>
        <w:t>: ram</w:t>
      </w:r>
    </w:p>
    <w:p w14:paraId="04D71524"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Last Name</w:t>
      </w:r>
      <w:r>
        <w:rPr>
          <w:rFonts w:ascii="Times New Roman" w:eastAsia="Times New Roman" w:hAnsi="Times New Roman" w:cs="Times New Roman"/>
          <w:sz w:val="24"/>
          <w:szCs w:val="24"/>
        </w:rPr>
        <w:tab/>
        <w:t>: ram</w:t>
      </w:r>
    </w:p>
    <w:p w14:paraId="4A52B61B"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Alias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Give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Alias Name</w:t>
      </w:r>
    </w:p>
    <w:p w14:paraId="62211434"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Email id</w:t>
      </w:r>
      <w:r>
        <w:rPr>
          <w:rFonts w:ascii="Times New Roman" w:eastAsia="Times New Roman" w:hAnsi="Times New Roman" w:cs="Times New Roman"/>
          <w:sz w:val="24"/>
          <w:szCs w:val="24"/>
        </w:rPr>
        <w:tab/>
        <w:t>: Give your Personal Email id</w:t>
      </w:r>
    </w:p>
    <w:p w14:paraId="2A110C66"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Username</w:t>
      </w:r>
      <w:r>
        <w:rPr>
          <w:rFonts w:ascii="Times New Roman" w:eastAsia="Times New Roman" w:hAnsi="Times New Roman" w:cs="Times New Roman"/>
          <w:sz w:val="24"/>
          <w:szCs w:val="24"/>
        </w:rPr>
        <w:tab/>
        <w:t xml:space="preserve">: Username should be in this form: </w:t>
      </w:r>
      <w:proofErr w:type="spellStart"/>
      <w:r>
        <w:rPr>
          <w:rFonts w:ascii="Times New Roman" w:eastAsia="Times New Roman" w:hAnsi="Times New Roman" w:cs="Times New Roman"/>
          <w:sz w:val="24"/>
          <w:szCs w:val="24"/>
        </w:rPr>
        <w:t>text@text.text</w:t>
      </w:r>
      <w:proofErr w:type="spellEnd"/>
    </w:p>
    <w:p w14:paraId="6B15620B"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Nick Name</w:t>
      </w:r>
      <w:r>
        <w:rPr>
          <w:rFonts w:ascii="Times New Roman" w:eastAsia="Times New Roman" w:hAnsi="Times New Roman" w:cs="Times New Roman"/>
          <w:sz w:val="24"/>
          <w:szCs w:val="24"/>
        </w:rPr>
        <w:tab/>
        <w:t>: Give a Nickname</w:t>
      </w:r>
    </w:p>
    <w:p w14:paraId="2E5F3AA8"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Role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employer</w:t>
      </w:r>
    </w:p>
    <w:p w14:paraId="1659FFD9"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 license</w:t>
      </w:r>
      <w:r>
        <w:rPr>
          <w:rFonts w:ascii="Times New Roman" w:eastAsia="Times New Roman" w:hAnsi="Times New Roman" w:cs="Times New Roman"/>
          <w:sz w:val="24"/>
          <w:szCs w:val="24"/>
        </w:rPr>
        <w:tab/>
        <w:t>: Salesforce platform</w:t>
      </w:r>
    </w:p>
    <w:p w14:paraId="15B8DFE2"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Profiles</w:t>
      </w:r>
      <w:r>
        <w:rPr>
          <w:rFonts w:ascii="Times New Roman" w:eastAsia="Times New Roman" w:hAnsi="Times New Roman" w:cs="Times New Roman"/>
          <w:sz w:val="24"/>
          <w:szCs w:val="24"/>
        </w:rPr>
        <w:tab/>
        <w:t>: standard platform user.</w:t>
      </w:r>
    </w:p>
    <w:p w14:paraId="70718F7B" w14:textId="77777777" w:rsidR="008C68F0" w:rsidRDefault="00000000">
      <w:r>
        <w:rPr>
          <w:noProof/>
        </w:rPr>
        <w:drawing>
          <wp:inline distT="114300" distB="114300" distL="114300" distR="114300" wp14:anchorId="1580331A" wp14:editId="72352C35">
            <wp:extent cx="5943600" cy="2819400"/>
            <wp:effectExtent l="0" t="0" r="0" b="0"/>
            <wp:docPr id="11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9"/>
                    <a:srcRect/>
                    <a:stretch>
                      <a:fillRect/>
                    </a:stretch>
                  </pic:blipFill>
                  <pic:spPr>
                    <a:xfrm>
                      <a:off x="0" y="0"/>
                      <a:ext cx="5943600" cy="2819400"/>
                    </a:xfrm>
                    <a:prstGeom prst="rect">
                      <a:avLst/>
                    </a:prstGeom>
                    <a:ln/>
                  </pic:spPr>
                </pic:pic>
              </a:graphicData>
            </a:graphic>
          </wp:inline>
        </w:drawing>
      </w:r>
    </w:p>
    <w:p w14:paraId="4F9A4C3B" w14:textId="77777777" w:rsidR="008C68F0" w:rsidRDefault="008C68F0">
      <w:pPr>
        <w:rPr>
          <w:rFonts w:ascii="Times New Roman" w:eastAsia="Times New Roman" w:hAnsi="Times New Roman" w:cs="Times New Roman"/>
          <w:sz w:val="24"/>
          <w:szCs w:val="24"/>
        </w:rPr>
      </w:pPr>
    </w:p>
    <w:p w14:paraId="6D6B58A9" w14:textId="77777777" w:rsidR="008C68F0" w:rsidRDefault="008C68F0">
      <w:pPr>
        <w:rPr>
          <w:rFonts w:ascii="Times New Roman" w:eastAsia="Times New Roman" w:hAnsi="Times New Roman" w:cs="Times New Roman"/>
          <w:sz w:val="24"/>
          <w:szCs w:val="24"/>
        </w:rPr>
      </w:pPr>
    </w:p>
    <w:p w14:paraId="4A353472" w14:textId="77777777" w:rsidR="008C68F0" w:rsidRDefault="008C68F0">
      <w:pPr>
        <w:rPr>
          <w:rFonts w:ascii="Times New Roman" w:eastAsia="Times New Roman" w:hAnsi="Times New Roman" w:cs="Times New Roman"/>
          <w:sz w:val="24"/>
          <w:szCs w:val="24"/>
        </w:rPr>
      </w:pPr>
    </w:p>
    <w:p w14:paraId="7629C65D" w14:textId="77777777" w:rsidR="008C68F0" w:rsidRDefault="00000000">
      <w:pPr>
        <w:numPr>
          <w:ilvl w:val="0"/>
          <w:numId w:val="46"/>
        </w:numPr>
        <w:ind w:left="425"/>
        <w:rPr>
          <w:rFonts w:ascii="Times New Roman" w:eastAsia="Times New Roman" w:hAnsi="Times New Roman" w:cs="Times New Roman"/>
          <w:sz w:val="24"/>
          <w:szCs w:val="24"/>
        </w:rPr>
      </w:pPr>
      <w:r>
        <w:rPr>
          <w:rFonts w:ascii="Cardo" w:eastAsia="Cardo" w:hAnsi="Cardo" w:cs="Cardo"/>
          <w:sz w:val="24"/>
          <w:szCs w:val="24"/>
        </w:rPr>
        <w:t xml:space="preserve">Go to setup → type users in quick find box → select users → click </w:t>
      </w:r>
      <w:proofErr w:type="gramStart"/>
      <w:r>
        <w:rPr>
          <w:rFonts w:ascii="Cardo" w:eastAsia="Cardo" w:hAnsi="Cardo" w:cs="Cardo"/>
          <w:sz w:val="24"/>
          <w:szCs w:val="24"/>
        </w:rPr>
        <w:t>New</w:t>
      </w:r>
      <w:proofErr w:type="gramEnd"/>
      <w:r>
        <w:rPr>
          <w:rFonts w:ascii="Cardo" w:eastAsia="Cardo" w:hAnsi="Cardo" w:cs="Cardo"/>
          <w:sz w:val="24"/>
          <w:szCs w:val="24"/>
        </w:rPr>
        <w:t xml:space="preserve"> user. </w:t>
      </w:r>
    </w:p>
    <w:p w14:paraId="3BABCC88" w14:textId="77777777" w:rsidR="008C68F0" w:rsidRDefault="00000000">
      <w:pPr>
        <w:numPr>
          <w:ilvl w:val="0"/>
          <w:numId w:val="46"/>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Fill in the fields </w:t>
      </w:r>
    </w:p>
    <w:p w14:paraId="48D242DD"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First Name</w:t>
      </w:r>
      <w:r>
        <w:rPr>
          <w:rFonts w:ascii="Times New Roman" w:eastAsia="Times New Roman" w:hAnsi="Times New Roman" w:cs="Times New Roman"/>
          <w:sz w:val="24"/>
          <w:szCs w:val="24"/>
        </w:rPr>
        <w:tab/>
        <w:t>: ragu</w:t>
      </w:r>
    </w:p>
    <w:p w14:paraId="455C00BC"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Last Name</w:t>
      </w:r>
      <w:r>
        <w:rPr>
          <w:rFonts w:ascii="Times New Roman" w:eastAsia="Times New Roman" w:hAnsi="Times New Roman" w:cs="Times New Roman"/>
          <w:sz w:val="24"/>
          <w:szCs w:val="24"/>
        </w:rPr>
        <w:tab/>
        <w:t>: raj</w:t>
      </w:r>
    </w:p>
    <w:p w14:paraId="75950E13"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Alias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Give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Alias Name</w:t>
      </w:r>
    </w:p>
    <w:p w14:paraId="7249F0AD"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Email id</w:t>
      </w:r>
      <w:r>
        <w:rPr>
          <w:rFonts w:ascii="Times New Roman" w:eastAsia="Times New Roman" w:hAnsi="Times New Roman" w:cs="Times New Roman"/>
          <w:sz w:val="24"/>
          <w:szCs w:val="24"/>
        </w:rPr>
        <w:tab/>
        <w:t>: Give your Personal Email id</w:t>
      </w:r>
    </w:p>
    <w:p w14:paraId="19A30DC4"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Username</w:t>
      </w:r>
      <w:r>
        <w:rPr>
          <w:rFonts w:ascii="Times New Roman" w:eastAsia="Times New Roman" w:hAnsi="Times New Roman" w:cs="Times New Roman"/>
          <w:sz w:val="24"/>
          <w:szCs w:val="24"/>
        </w:rPr>
        <w:tab/>
        <w:t xml:space="preserve">: Username should be in this form: </w:t>
      </w:r>
      <w:proofErr w:type="spellStart"/>
      <w:r>
        <w:rPr>
          <w:rFonts w:ascii="Times New Roman" w:eastAsia="Times New Roman" w:hAnsi="Times New Roman" w:cs="Times New Roman"/>
          <w:sz w:val="24"/>
          <w:szCs w:val="24"/>
        </w:rPr>
        <w:t>text@text.text</w:t>
      </w:r>
      <w:proofErr w:type="spellEnd"/>
    </w:p>
    <w:p w14:paraId="1F53E7DB"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Nick Name</w:t>
      </w:r>
      <w:r>
        <w:rPr>
          <w:rFonts w:ascii="Times New Roman" w:eastAsia="Times New Roman" w:hAnsi="Times New Roman" w:cs="Times New Roman"/>
          <w:sz w:val="24"/>
          <w:szCs w:val="24"/>
        </w:rPr>
        <w:tab/>
        <w:t>: Give a Nickname</w:t>
      </w:r>
    </w:p>
    <w:p w14:paraId="70F27341"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Role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worker</w:t>
      </w:r>
    </w:p>
    <w:p w14:paraId="203C7562"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 license</w:t>
      </w:r>
      <w:r>
        <w:rPr>
          <w:rFonts w:ascii="Times New Roman" w:eastAsia="Times New Roman" w:hAnsi="Times New Roman" w:cs="Times New Roman"/>
          <w:sz w:val="24"/>
          <w:szCs w:val="24"/>
        </w:rPr>
        <w:tab/>
        <w:t>: Salesforce platform</w:t>
      </w:r>
    </w:p>
    <w:p w14:paraId="4A6FF250"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Profiles</w:t>
      </w:r>
      <w:r>
        <w:rPr>
          <w:rFonts w:ascii="Times New Roman" w:eastAsia="Times New Roman" w:hAnsi="Times New Roman" w:cs="Times New Roman"/>
          <w:sz w:val="24"/>
          <w:szCs w:val="24"/>
        </w:rPr>
        <w:tab/>
        <w:t>: standard platform user.</w:t>
      </w:r>
    </w:p>
    <w:p w14:paraId="43AFCC5E"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CEDDD32" wp14:editId="4C4BAF64">
            <wp:extent cx="5943600" cy="2755900"/>
            <wp:effectExtent l="0" t="0" r="0" b="0"/>
            <wp:docPr id="11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0"/>
                    <a:srcRect/>
                    <a:stretch>
                      <a:fillRect/>
                    </a:stretch>
                  </pic:blipFill>
                  <pic:spPr>
                    <a:xfrm>
                      <a:off x="0" y="0"/>
                      <a:ext cx="5943600" cy="2755900"/>
                    </a:xfrm>
                    <a:prstGeom prst="rect">
                      <a:avLst/>
                    </a:prstGeom>
                    <a:ln/>
                  </pic:spPr>
                </pic:pic>
              </a:graphicData>
            </a:graphic>
          </wp:inline>
        </w:drawing>
      </w:r>
    </w:p>
    <w:p w14:paraId="4A3FFBCD" w14:textId="77777777" w:rsidR="008C68F0" w:rsidRDefault="008C68F0">
      <w:pPr>
        <w:rPr>
          <w:rFonts w:ascii="Times New Roman" w:eastAsia="Times New Roman" w:hAnsi="Times New Roman" w:cs="Times New Roman"/>
          <w:sz w:val="24"/>
          <w:szCs w:val="24"/>
        </w:rPr>
      </w:pPr>
    </w:p>
    <w:p w14:paraId="13ABD685" w14:textId="77777777" w:rsidR="008C68F0" w:rsidRDefault="008C68F0">
      <w:pPr>
        <w:rPr>
          <w:rFonts w:ascii="Times New Roman" w:eastAsia="Times New Roman" w:hAnsi="Times New Roman" w:cs="Times New Roman"/>
          <w:sz w:val="24"/>
          <w:szCs w:val="24"/>
        </w:rPr>
      </w:pPr>
    </w:p>
    <w:p w14:paraId="42516723" w14:textId="77777777" w:rsidR="008C68F0" w:rsidRDefault="008C68F0">
      <w:pPr>
        <w:rPr>
          <w:rFonts w:ascii="Times New Roman" w:eastAsia="Times New Roman" w:hAnsi="Times New Roman" w:cs="Times New Roman"/>
          <w:sz w:val="24"/>
          <w:szCs w:val="24"/>
        </w:rPr>
      </w:pPr>
    </w:p>
    <w:p w14:paraId="47EE73BE" w14:textId="77777777" w:rsidR="008C68F0" w:rsidRDefault="00000000">
      <w:pPr>
        <w:pStyle w:val="Heading1"/>
        <w:spacing w:before="300" w:after="300"/>
        <w:rPr>
          <w:rFonts w:ascii="Times New Roman" w:eastAsia="Times New Roman" w:hAnsi="Times New Roman" w:cs="Times New Roman"/>
          <w:b/>
          <w:sz w:val="28"/>
          <w:szCs w:val="28"/>
        </w:rPr>
      </w:pPr>
      <w:bookmarkStart w:id="44" w:name="_heading=h.3tbugp1" w:colFirst="0" w:colLast="0"/>
      <w:bookmarkEnd w:id="44"/>
      <w:r>
        <w:rPr>
          <w:rFonts w:ascii="Times New Roman" w:eastAsia="Times New Roman" w:hAnsi="Times New Roman" w:cs="Times New Roman"/>
          <w:b/>
          <w:sz w:val="28"/>
          <w:szCs w:val="28"/>
        </w:rPr>
        <w:t xml:space="preserve">Milestone </w:t>
      </w:r>
      <w:proofErr w:type="gramStart"/>
      <w:r>
        <w:rPr>
          <w:rFonts w:ascii="Times New Roman" w:eastAsia="Times New Roman" w:hAnsi="Times New Roman" w:cs="Times New Roman"/>
          <w:b/>
          <w:sz w:val="28"/>
          <w:szCs w:val="28"/>
        </w:rPr>
        <w:t>10 :</w:t>
      </w:r>
      <w:proofErr w:type="gramEnd"/>
      <w:r>
        <w:rPr>
          <w:rFonts w:ascii="Times New Roman" w:eastAsia="Times New Roman" w:hAnsi="Times New Roman" w:cs="Times New Roman"/>
          <w:b/>
          <w:sz w:val="28"/>
          <w:szCs w:val="28"/>
        </w:rPr>
        <w:t xml:space="preserve"> Permission sets</w:t>
      </w:r>
    </w:p>
    <w:p w14:paraId="21DB2B8C" w14:textId="77777777" w:rsidR="008C68F0" w:rsidRDefault="00000000">
      <w:pPr>
        <w:rPr>
          <w:rFonts w:ascii="Times New Roman" w:eastAsia="Times New Roman" w:hAnsi="Times New Roman" w:cs="Times New Roman"/>
          <w:sz w:val="24"/>
          <w:szCs w:val="24"/>
        </w:rPr>
      </w:pPr>
      <w:r>
        <w:rPr>
          <w:rFonts w:ascii="Roboto" w:eastAsia="Roboto" w:hAnsi="Roboto" w:cs="Roboto"/>
          <w:color w:val="181818"/>
          <w:sz w:val="24"/>
          <w:szCs w:val="24"/>
        </w:rPr>
        <w:t>A permission set is a collection of settings and permissions that give users access to various tools and functions. Permission sets extend users’ functional access without changing their profiles and are the recommended way to manage your users’ permissions.</w:t>
      </w:r>
    </w:p>
    <w:p w14:paraId="7022666F" w14:textId="77777777" w:rsidR="008C68F0" w:rsidRDefault="008C68F0">
      <w:pPr>
        <w:ind w:right="-630"/>
        <w:rPr>
          <w:rFonts w:ascii="Times New Roman" w:eastAsia="Times New Roman" w:hAnsi="Times New Roman" w:cs="Times New Roman"/>
          <w:sz w:val="24"/>
          <w:szCs w:val="24"/>
        </w:rPr>
      </w:pPr>
    </w:p>
    <w:p w14:paraId="72C0A296" w14:textId="77777777" w:rsidR="008C68F0" w:rsidRDefault="008C68F0">
      <w:pPr>
        <w:ind w:right="-630"/>
        <w:rPr>
          <w:rFonts w:ascii="Times New Roman" w:eastAsia="Times New Roman" w:hAnsi="Times New Roman" w:cs="Times New Roman"/>
          <w:sz w:val="24"/>
          <w:szCs w:val="24"/>
        </w:rPr>
      </w:pPr>
    </w:p>
    <w:p w14:paraId="632A54D8" w14:textId="77777777" w:rsidR="008C68F0" w:rsidRDefault="00000000">
      <w:pPr>
        <w:pStyle w:val="Heading2"/>
        <w:rPr>
          <w:rFonts w:ascii="Times New Roman" w:eastAsia="Times New Roman" w:hAnsi="Times New Roman" w:cs="Times New Roman"/>
          <w:b/>
          <w:sz w:val="24"/>
          <w:szCs w:val="24"/>
        </w:rPr>
      </w:pPr>
      <w:bookmarkStart w:id="45" w:name="_heading=h.28h4qwu" w:colFirst="0" w:colLast="0"/>
      <w:bookmarkEnd w:id="45"/>
      <w:r>
        <w:rPr>
          <w:rFonts w:ascii="Times New Roman" w:eastAsia="Times New Roman" w:hAnsi="Times New Roman" w:cs="Times New Roman"/>
          <w:b/>
          <w:sz w:val="28"/>
          <w:szCs w:val="28"/>
        </w:rPr>
        <w:t>Activity 1: Creating OWD setting.</w:t>
      </w:r>
    </w:p>
    <w:p w14:paraId="6A05C226" w14:textId="77777777" w:rsidR="008C68F0" w:rsidRDefault="00000000">
      <w:pPr>
        <w:widowControl w:val="0"/>
        <w:numPr>
          <w:ilvl w:val="0"/>
          <w:numId w:val="57"/>
        </w:numPr>
        <w:spacing w:before="37" w:line="240" w:lineRule="auto"/>
        <w:ind w:left="425"/>
        <w:rPr>
          <w:rFonts w:ascii="Times New Roman" w:eastAsia="Times New Roman" w:hAnsi="Times New Roman" w:cs="Times New Roman"/>
          <w:color w:val="080707"/>
          <w:sz w:val="24"/>
          <w:szCs w:val="24"/>
        </w:rPr>
      </w:pPr>
      <w:r>
        <w:rPr>
          <w:rFonts w:ascii="Cardo" w:eastAsia="Cardo" w:hAnsi="Cardo" w:cs="Cardo"/>
          <w:sz w:val="24"/>
          <w:szCs w:val="24"/>
        </w:rPr>
        <w:t xml:space="preserve">Go to setup → type “sharing </w:t>
      </w:r>
      <w:proofErr w:type="gramStart"/>
      <w:r>
        <w:rPr>
          <w:rFonts w:ascii="Cardo" w:eastAsia="Cardo" w:hAnsi="Cardo" w:cs="Cardo"/>
          <w:sz w:val="24"/>
          <w:szCs w:val="24"/>
        </w:rPr>
        <w:t>settings ”</w:t>
      </w:r>
      <w:proofErr w:type="gramEnd"/>
      <w:r>
        <w:rPr>
          <w:rFonts w:ascii="Cardo" w:eastAsia="Cardo" w:hAnsi="Cardo" w:cs="Cardo"/>
          <w:sz w:val="24"/>
          <w:szCs w:val="24"/>
        </w:rPr>
        <w:t xml:space="preserve"> in quick search → Click edit.</w:t>
      </w:r>
    </w:p>
    <w:p w14:paraId="79F62A48" w14:textId="77777777" w:rsidR="008C68F0"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E945C48" wp14:editId="6CA4FE89">
            <wp:extent cx="5731200" cy="1892300"/>
            <wp:effectExtent l="0" t="0" r="0" b="0"/>
            <wp:docPr id="11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1"/>
                    <a:srcRect/>
                    <a:stretch>
                      <a:fillRect/>
                    </a:stretch>
                  </pic:blipFill>
                  <pic:spPr>
                    <a:xfrm>
                      <a:off x="0" y="0"/>
                      <a:ext cx="5731200" cy="1892300"/>
                    </a:xfrm>
                    <a:prstGeom prst="rect">
                      <a:avLst/>
                    </a:prstGeom>
                    <a:ln/>
                  </pic:spPr>
                </pic:pic>
              </a:graphicData>
            </a:graphic>
          </wp:inline>
        </w:drawing>
      </w:r>
    </w:p>
    <w:p w14:paraId="73C0FD5F" w14:textId="77777777" w:rsidR="008C68F0" w:rsidRDefault="00000000">
      <w:pPr>
        <w:widowControl w:val="0"/>
        <w:numPr>
          <w:ilvl w:val="0"/>
          <w:numId w:val="57"/>
        </w:numPr>
        <w:spacing w:before="37" w:line="240" w:lineRule="auto"/>
        <w:ind w:left="425"/>
        <w:rPr>
          <w:rFonts w:ascii="Times New Roman" w:eastAsia="Times New Roman" w:hAnsi="Times New Roman" w:cs="Times New Roman"/>
          <w:color w:val="080707"/>
          <w:sz w:val="24"/>
          <w:szCs w:val="24"/>
        </w:rPr>
      </w:pPr>
      <w:r>
        <w:rPr>
          <w:rFonts w:ascii="Times New Roman" w:eastAsia="Times New Roman" w:hAnsi="Times New Roman" w:cs="Times New Roman"/>
          <w:color w:val="080707"/>
          <w:sz w:val="24"/>
          <w:szCs w:val="24"/>
        </w:rPr>
        <w:t xml:space="preserve"> Scroll down, change the default internal access to </w:t>
      </w:r>
      <w:proofErr w:type="gramStart"/>
      <w:r>
        <w:rPr>
          <w:rFonts w:ascii="Times New Roman" w:eastAsia="Times New Roman" w:hAnsi="Times New Roman" w:cs="Times New Roman"/>
          <w:color w:val="080707"/>
          <w:sz w:val="24"/>
          <w:szCs w:val="24"/>
        </w:rPr>
        <w:t>“ public</w:t>
      </w:r>
      <w:proofErr w:type="gramEnd"/>
      <w:r>
        <w:rPr>
          <w:rFonts w:ascii="Times New Roman" w:eastAsia="Times New Roman" w:hAnsi="Times New Roman" w:cs="Times New Roman"/>
          <w:color w:val="080707"/>
          <w:sz w:val="24"/>
          <w:szCs w:val="24"/>
        </w:rPr>
        <w:t xml:space="preserve"> read-only” for rice mill and </w:t>
      </w:r>
      <w:r>
        <w:rPr>
          <w:rFonts w:ascii="Times New Roman" w:eastAsia="Times New Roman" w:hAnsi="Times New Roman" w:cs="Times New Roman"/>
          <w:sz w:val="24"/>
          <w:szCs w:val="24"/>
        </w:rPr>
        <w:t xml:space="preserve">supplier </w:t>
      </w:r>
      <w:r>
        <w:rPr>
          <w:rFonts w:ascii="Times New Roman" w:eastAsia="Times New Roman" w:hAnsi="Times New Roman" w:cs="Times New Roman"/>
          <w:color w:val="080707"/>
          <w:sz w:val="24"/>
          <w:szCs w:val="24"/>
        </w:rPr>
        <w:t xml:space="preserve"> object.</w:t>
      </w:r>
    </w:p>
    <w:p w14:paraId="4DC51109" w14:textId="77777777" w:rsidR="008C68F0" w:rsidRDefault="00000000">
      <w:pPr>
        <w:widowControl w:val="0"/>
        <w:numPr>
          <w:ilvl w:val="0"/>
          <w:numId w:val="57"/>
        </w:numPr>
        <w:spacing w:line="240" w:lineRule="auto"/>
        <w:ind w:left="425"/>
        <w:rPr>
          <w:rFonts w:ascii="Times New Roman" w:eastAsia="Times New Roman" w:hAnsi="Times New Roman" w:cs="Times New Roman"/>
          <w:color w:val="080707"/>
          <w:sz w:val="24"/>
          <w:szCs w:val="24"/>
        </w:rPr>
      </w:pPr>
      <w:r>
        <w:rPr>
          <w:rFonts w:ascii="Times New Roman" w:eastAsia="Times New Roman" w:hAnsi="Times New Roman" w:cs="Times New Roman"/>
          <w:color w:val="080707"/>
          <w:sz w:val="24"/>
          <w:szCs w:val="24"/>
        </w:rPr>
        <w:t>Click save.</w:t>
      </w:r>
    </w:p>
    <w:p w14:paraId="1C2B52EC" w14:textId="77777777" w:rsidR="008C68F0" w:rsidRDefault="00000000">
      <w:pPr>
        <w:widowControl w:val="0"/>
        <w:numPr>
          <w:ilvl w:val="0"/>
          <w:numId w:val="57"/>
        </w:numPr>
        <w:spacing w:line="240" w:lineRule="auto"/>
        <w:ind w:left="425"/>
        <w:rPr>
          <w:rFonts w:ascii="Times New Roman" w:eastAsia="Times New Roman" w:hAnsi="Times New Roman" w:cs="Times New Roman"/>
          <w:color w:val="080707"/>
          <w:sz w:val="24"/>
          <w:szCs w:val="24"/>
        </w:rPr>
      </w:pPr>
      <w:r>
        <w:rPr>
          <w:rFonts w:ascii="Times New Roman" w:eastAsia="Times New Roman" w:hAnsi="Times New Roman" w:cs="Times New Roman"/>
          <w:color w:val="080707"/>
          <w:sz w:val="24"/>
          <w:szCs w:val="24"/>
        </w:rPr>
        <w:t xml:space="preserve">Extra information, By </w:t>
      </w:r>
      <w:proofErr w:type="gramStart"/>
      <w:r>
        <w:rPr>
          <w:rFonts w:ascii="Times New Roman" w:eastAsia="Times New Roman" w:hAnsi="Times New Roman" w:cs="Times New Roman"/>
          <w:color w:val="080707"/>
          <w:sz w:val="24"/>
          <w:szCs w:val="24"/>
        </w:rPr>
        <w:t>these every</w:t>
      </w:r>
      <w:proofErr w:type="gramEnd"/>
      <w:r>
        <w:rPr>
          <w:rFonts w:ascii="Times New Roman" w:eastAsia="Times New Roman" w:hAnsi="Times New Roman" w:cs="Times New Roman"/>
          <w:color w:val="080707"/>
          <w:sz w:val="24"/>
          <w:szCs w:val="24"/>
        </w:rPr>
        <w:t xml:space="preserve"> profile has their own access, according to their profile.</w:t>
      </w:r>
    </w:p>
    <w:p w14:paraId="4518FA9B" w14:textId="77777777" w:rsidR="008C68F0" w:rsidRDefault="00000000">
      <w:pPr>
        <w:widowControl w:val="0"/>
        <w:numPr>
          <w:ilvl w:val="0"/>
          <w:numId w:val="57"/>
        </w:numPr>
        <w:spacing w:line="240" w:lineRule="auto"/>
        <w:ind w:left="425"/>
        <w:rPr>
          <w:rFonts w:ascii="Times New Roman" w:eastAsia="Times New Roman" w:hAnsi="Times New Roman" w:cs="Times New Roman"/>
          <w:color w:val="080707"/>
          <w:sz w:val="24"/>
          <w:szCs w:val="24"/>
        </w:rPr>
      </w:pPr>
      <w:r>
        <w:rPr>
          <w:rFonts w:ascii="Times New Roman" w:eastAsia="Times New Roman" w:hAnsi="Times New Roman" w:cs="Times New Roman"/>
          <w:color w:val="080707"/>
          <w:sz w:val="24"/>
          <w:szCs w:val="24"/>
        </w:rPr>
        <w:t xml:space="preserve">But in our case we created roles and given the roles in such a way that the </w:t>
      </w:r>
      <w:proofErr w:type="gramStart"/>
      <w:r>
        <w:rPr>
          <w:rFonts w:ascii="Times New Roman" w:eastAsia="Times New Roman" w:hAnsi="Times New Roman" w:cs="Times New Roman"/>
          <w:color w:val="080707"/>
          <w:sz w:val="24"/>
          <w:szCs w:val="24"/>
        </w:rPr>
        <w:t>owner  can</w:t>
      </w:r>
      <w:proofErr w:type="gramEnd"/>
      <w:r>
        <w:rPr>
          <w:rFonts w:ascii="Times New Roman" w:eastAsia="Times New Roman" w:hAnsi="Times New Roman" w:cs="Times New Roman"/>
          <w:color w:val="080707"/>
          <w:sz w:val="24"/>
          <w:szCs w:val="24"/>
        </w:rPr>
        <w:t xml:space="preserve"> see   employer  and worker  records , and the employer can see the worker  records.</w:t>
      </w:r>
    </w:p>
    <w:p w14:paraId="6A52E219" w14:textId="77777777" w:rsidR="008C68F0" w:rsidRDefault="008C68F0">
      <w:pPr>
        <w:widowControl w:val="0"/>
        <w:spacing w:before="37" w:line="240" w:lineRule="auto"/>
        <w:ind w:left="720"/>
        <w:rPr>
          <w:rFonts w:ascii="Times New Roman" w:eastAsia="Times New Roman" w:hAnsi="Times New Roman" w:cs="Times New Roman"/>
          <w:color w:val="080707"/>
          <w:sz w:val="24"/>
          <w:szCs w:val="24"/>
        </w:rPr>
      </w:pPr>
    </w:p>
    <w:p w14:paraId="08B8D877" w14:textId="77777777" w:rsidR="008C68F0" w:rsidRDefault="008C68F0">
      <w:pPr>
        <w:widowControl w:val="0"/>
        <w:spacing w:before="37" w:line="240" w:lineRule="auto"/>
        <w:ind w:left="720"/>
        <w:rPr>
          <w:rFonts w:ascii="Times New Roman" w:eastAsia="Times New Roman" w:hAnsi="Times New Roman" w:cs="Times New Roman"/>
          <w:color w:val="080707"/>
          <w:sz w:val="24"/>
          <w:szCs w:val="24"/>
        </w:rPr>
      </w:pPr>
    </w:p>
    <w:p w14:paraId="3654F89D" w14:textId="77777777" w:rsidR="008C68F0" w:rsidRDefault="008C68F0">
      <w:pPr>
        <w:widowControl w:val="0"/>
        <w:spacing w:before="37" w:line="240" w:lineRule="auto"/>
        <w:ind w:left="720"/>
        <w:rPr>
          <w:rFonts w:ascii="Times New Roman" w:eastAsia="Times New Roman" w:hAnsi="Times New Roman" w:cs="Times New Roman"/>
          <w:color w:val="080707"/>
          <w:sz w:val="24"/>
          <w:szCs w:val="24"/>
        </w:rPr>
      </w:pPr>
    </w:p>
    <w:p w14:paraId="74D27F64" w14:textId="77777777" w:rsidR="008C68F0" w:rsidRDefault="00000000">
      <w:pPr>
        <w:widowControl w:val="0"/>
        <w:spacing w:before="36" w:line="240" w:lineRule="auto"/>
        <w:rPr>
          <w:rFonts w:ascii="Times New Roman" w:eastAsia="Times New Roman" w:hAnsi="Times New Roman" w:cs="Times New Roman"/>
          <w:b/>
          <w:sz w:val="24"/>
          <w:szCs w:val="24"/>
          <w:highlight w:val="white"/>
        </w:rPr>
      </w:pPr>
      <w:proofErr w:type="gramStart"/>
      <w:r>
        <w:rPr>
          <w:rFonts w:ascii="Times New Roman" w:eastAsia="Times New Roman" w:hAnsi="Times New Roman" w:cs="Times New Roman"/>
          <w:b/>
          <w:sz w:val="24"/>
          <w:szCs w:val="24"/>
          <w:highlight w:val="white"/>
        </w:rPr>
        <w:t>Note :</w:t>
      </w:r>
      <w:proofErr w:type="gramEnd"/>
      <w:r>
        <w:rPr>
          <w:rFonts w:ascii="Times New Roman" w:eastAsia="Times New Roman" w:hAnsi="Times New Roman" w:cs="Times New Roman"/>
          <w:b/>
          <w:sz w:val="24"/>
          <w:szCs w:val="24"/>
          <w:highlight w:val="white"/>
        </w:rPr>
        <w:t xml:space="preserve">  create the latest “10” records in </w:t>
      </w:r>
      <w:r>
        <w:rPr>
          <w:rFonts w:ascii="Times New Roman" w:eastAsia="Times New Roman" w:hAnsi="Times New Roman" w:cs="Times New Roman"/>
          <w:b/>
          <w:sz w:val="24"/>
          <w:szCs w:val="24"/>
        </w:rPr>
        <w:t>consumer</w:t>
      </w:r>
      <w:r>
        <w:rPr>
          <w:rFonts w:ascii="Times New Roman" w:eastAsia="Times New Roman" w:hAnsi="Times New Roman" w:cs="Times New Roman"/>
          <w:b/>
          <w:sz w:val="24"/>
          <w:szCs w:val="24"/>
          <w:highlight w:val="white"/>
        </w:rPr>
        <w:t xml:space="preserve">  objects.</w:t>
      </w:r>
    </w:p>
    <w:p w14:paraId="4A6E0FCC" w14:textId="77777777" w:rsidR="008C68F0" w:rsidRDefault="00000000">
      <w:pPr>
        <w:widowControl w:val="0"/>
        <w:spacing w:before="36"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Try to fill every field in each record for better experience.</w:t>
      </w:r>
    </w:p>
    <w:p w14:paraId="7B60D14F" w14:textId="77777777" w:rsidR="008C68F0" w:rsidRDefault="008C68F0">
      <w:pPr>
        <w:widowControl w:val="0"/>
        <w:spacing w:before="37" w:line="240" w:lineRule="auto"/>
        <w:ind w:left="720"/>
        <w:rPr>
          <w:rFonts w:ascii="Times New Roman" w:eastAsia="Times New Roman" w:hAnsi="Times New Roman" w:cs="Times New Roman"/>
          <w:color w:val="080707"/>
          <w:sz w:val="24"/>
          <w:szCs w:val="24"/>
        </w:rPr>
      </w:pPr>
    </w:p>
    <w:p w14:paraId="4C4AB97C" w14:textId="77777777" w:rsidR="008C68F0" w:rsidRDefault="008C68F0">
      <w:pPr>
        <w:rPr>
          <w:rFonts w:ascii="Times New Roman" w:eastAsia="Times New Roman" w:hAnsi="Times New Roman" w:cs="Times New Roman"/>
          <w:sz w:val="24"/>
          <w:szCs w:val="24"/>
        </w:rPr>
      </w:pPr>
    </w:p>
    <w:p w14:paraId="69BAB890" w14:textId="77777777" w:rsidR="008C68F0" w:rsidRDefault="008C68F0">
      <w:pPr>
        <w:rPr>
          <w:rFonts w:ascii="Times New Roman" w:eastAsia="Times New Roman" w:hAnsi="Times New Roman" w:cs="Times New Roman"/>
          <w:sz w:val="24"/>
          <w:szCs w:val="24"/>
        </w:rPr>
      </w:pPr>
    </w:p>
    <w:p w14:paraId="3B476971" w14:textId="77777777" w:rsidR="008C68F0" w:rsidRDefault="008C68F0">
      <w:pPr>
        <w:widowControl w:val="0"/>
        <w:pBdr>
          <w:top w:val="none" w:sz="0" w:space="7" w:color="000000"/>
          <w:left w:val="none" w:sz="0" w:space="11" w:color="000000"/>
          <w:bottom w:val="none" w:sz="0" w:space="7" w:color="000000"/>
          <w:right w:val="none" w:sz="0" w:space="11" w:color="000000"/>
          <w:between w:val="none" w:sz="0" w:space="7" w:color="000000"/>
        </w:pBdr>
        <w:shd w:val="clear" w:color="auto" w:fill="FFFFFF"/>
        <w:spacing w:line="387" w:lineRule="auto"/>
        <w:rPr>
          <w:color w:val="333333"/>
          <w:sz w:val="20"/>
          <w:szCs w:val="20"/>
          <w:highlight w:val="white"/>
        </w:rPr>
      </w:pPr>
    </w:p>
    <w:p w14:paraId="206BD3C9" w14:textId="1EB65827" w:rsidR="008C68F0" w:rsidRDefault="008C68F0">
      <w:pPr>
        <w:rPr>
          <w:rFonts w:ascii="Times New Roman" w:eastAsia="Times New Roman" w:hAnsi="Times New Roman" w:cs="Times New Roman"/>
          <w:sz w:val="24"/>
          <w:szCs w:val="24"/>
          <w:highlight w:val="white"/>
        </w:rPr>
      </w:pPr>
      <w:bookmarkStart w:id="46" w:name="_heading=h.nmf14n" w:colFirst="0" w:colLast="0"/>
      <w:bookmarkEnd w:id="46"/>
    </w:p>
    <w:p w14:paraId="63A886FB" w14:textId="73CE7175" w:rsidR="008C68F0" w:rsidRDefault="00000000">
      <w:pPr>
        <w:pStyle w:val="Heading1"/>
        <w:rPr>
          <w:rFonts w:ascii="Times New Roman" w:eastAsia="Times New Roman" w:hAnsi="Times New Roman" w:cs="Times New Roman"/>
          <w:b/>
          <w:sz w:val="28"/>
          <w:szCs w:val="28"/>
        </w:rPr>
      </w:pPr>
      <w:bookmarkStart w:id="47" w:name="_heading=h.2lwamvv" w:colFirst="0" w:colLast="0"/>
      <w:bookmarkEnd w:id="47"/>
      <w:r>
        <w:rPr>
          <w:rFonts w:ascii="Times New Roman" w:eastAsia="Times New Roman" w:hAnsi="Times New Roman" w:cs="Times New Roman"/>
          <w:b/>
          <w:sz w:val="28"/>
          <w:szCs w:val="28"/>
        </w:rPr>
        <w:t xml:space="preserve">Milestone </w:t>
      </w:r>
      <w:proofErr w:type="gramStart"/>
      <w:r>
        <w:rPr>
          <w:rFonts w:ascii="Times New Roman" w:eastAsia="Times New Roman" w:hAnsi="Times New Roman" w:cs="Times New Roman"/>
          <w:b/>
          <w:sz w:val="28"/>
          <w:szCs w:val="28"/>
        </w:rPr>
        <w:t>1</w:t>
      </w:r>
      <w:r w:rsidR="00FA753C">
        <w:rPr>
          <w:rFonts w:ascii="Times New Roman" w:eastAsia="Times New Roman" w:hAnsi="Times New Roman" w:cs="Times New Roman"/>
          <w:b/>
          <w:sz w:val="28"/>
          <w:szCs w:val="28"/>
        </w:rPr>
        <w:t>1</w:t>
      </w:r>
      <w:r>
        <w:rPr>
          <w:rFonts w:ascii="Times New Roman" w:eastAsia="Times New Roman" w:hAnsi="Times New Roman" w:cs="Times New Roman"/>
          <w:b/>
          <w:sz w:val="28"/>
          <w:szCs w:val="28"/>
        </w:rPr>
        <w:t xml:space="preserve"> :</w:t>
      </w:r>
      <w:proofErr w:type="gramEnd"/>
      <w:r>
        <w:rPr>
          <w:rFonts w:ascii="Times New Roman" w:eastAsia="Times New Roman" w:hAnsi="Times New Roman" w:cs="Times New Roman"/>
          <w:b/>
          <w:sz w:val="28"/>
          <w:szCs w:val="28"/>
        </w:rPr>
        <w:t xml:space="preserve"> Reports </w:t>
      </w:r>
    </w:p>
    <w:p w14:paraId="534F3787" w14:textId="77777777" w:rsidR="008C68F0" w:rsidRPr="00655241" w:rsidRDefault="00000000">
      <w:pPr>
        <w:rPr>
          <w:rFonts w:ascii="Times New Roman" w:eastAsia="Times New Roman" w:hAnsi="Times New Roman" w:cs="Times New Roman"/>
          <w:sz w:val="24"/>
          <w:szCs w:val="24"/>
        </w:rPr>
      </w:pPr>
      <w:r w:rsidRPr="00655241">
        <w:rPr>
          <w:rFonts w:ascii="Times New Roman" w:eastAsia="Times New Roman" w:hAnsi="Times New Roman" w:cs="Times New Roman"/>
          <w:sz w:val="24"/>
          <w:szCs w:val="24"/>
        </w:rPr>
        <w:t xml:space="preserve">Reports give you access to your Salesforce data. You can examine your Salesforce data in almost infinite combinations, display it in easy-to-understand formats, and share the resulting insights with others. Before building, reading, and sharing reports, review these reporting basics. </w:t>
      </w:r>
    </w:p>
    <w:p w14:paraId="211228E9" w14:textId="77777777" w:rsidR="008C68F0" w:rsidRPr="00655241" w:rsidRDefault="00000000">
      <w:pPr>
        <w:rPr>
          <w:rFonts w:ascii="Times New Roman" w:eastAsia="Times New Roman" w:hAnsi="Times New Roman" w:cs="Times New Roman"/>
          <w:sz w:val="24"/>
          <w:szCs w:val="24"/>
        </w:rPr>
      </w:pPr>
      <w:r w:rsidRPr="00655241">
        <w:rPr>
          <w:rFonts w:ascii="Times New Roman" w:hAnsi="Times New Roman" w:cs="Times New Roman"/>
          <w:color w:val="333333"/>
          <w:sz w:val="24"/>
          <w:szCs w:val="24"/>
          <w:highlight w:val="white"/>
        </w:rPr>
        <w:t>In Salesforce.com we can easily generate reports in different styles. And can create reports in a very short time and also schedule the reports. Salesforce provides a powerful suit of analytic tools to help you organize, view and analyze your data.</w:t>
      </w:r>
    </w:p>
    <w:p w14:paraId="50B83794" w14:textId="77777777" w:rsidR="008C68F0" w:rsidRDefault="00000000">
      <w:pPr>
        <w:widowControl w:val="0"/>
        <w:spacing w:before="33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Types of Reports in Salesforce</w:t>
      </w:r>
      <w:r>
        <w:rPr>
          <w:rFonts w:ascii="Times New Roman" w:eastAsia="Times New Roman" w:hAnsi="Times New Roman" w:cs="Times New Roman"/>
          <w:sz w:val="24"/>
          <w:szCs w:val="24"/>
        </w:rPr>
        <w:t xml:space="preserve"> </w:t>
      </w:r>
    </w:p>
    <w:p w14:paraId="463906CD" w14:textId="77777777" w:rsidR="008C68F0" w:rsidRDefault="00000000">
      <w:pPr>
        <w:widowControl w:val="0"/>
        <w:numPr>
          <w:ilvl w:val="0"/>
          <w:numId w:val="19"/>
        </w:numPr>
        <w:spacing w:before="37" w:line="240" w:lineRule="auto"/>
        <w:ind w:left="425"/>
        <w:rPr>
          <w:rFonts w:ascii="Times New Roman" w:eastAsia="Times New Roman" w:hAnsi="Times New Roman" w:cs="Times New Roman"/>
          <w:color w:val="080707"/>
          <w:sz w:val="24"/>
          <w:szCs w:val="24"/>
        </w:rPr>
      </w:pPr>
      <w:r>
        <w:rPr>
          <w:rFonts w:ascii="Times New Roman" w:eastAsia="Times New Roman" w:hAnsi="Times New Roman" w:cs="Times New Roman"/>
          <w:color w:val="080707"/>
          <w:sz w:val="24"/>
          <w:szCs w:val="24"/>
          <w:highlight w:val="white"/>
        </w:rPr>
        <w:t>Tabular</w:t>
      </w:r>
      <w:r>
        <w:rPr>
          <w:rFonts w:ascii="Times New Roman" w:eastAsia="Times New Roman" w:hAnsi="Times New Roman" w:cs="Times New Roman"/>
          <w:color w:val="080707"/>
          <w:sz w:val="24"/>
          <w:szCs w:val="24"/>
        </w:rPr>
        <w:t xml:space="preserve"> </w:t>
      </w:r>
    </w:p>
    <w:p w14:paraId="14C6BEBE" w14:textId="77777777" w:rsidR="008C68F0" w:rsidRDefault="00000000">
      <w:pPr>
        <w:widowControl w:val="0"/>
        <w:numPr>
          <w:ilvl w:val="0"/>
          <w:numId w:val="19"/>
        </w:numPr>
        <w:spacing w:line="240" w:lineRule="auto"/>
        <w:ind w:left="425"/>
        <w:rPr>
          <w:rFonts w:ascii="Times New Roman" w:eastAsia="Times New Roman" w:hAnsi="Times New Roman" w:cs="Times New Roman"/>
          <w:color w:val="080707"/>
          <w:sz w:val="24"/>
          <w:szCs w:val="24"/>
        </w:rPr>
      </w:pPr>
      <w:r>
        <w:rPr>
          <w:rFonts w:ascii="Times New Roman" w:eastAsia="Times New Roman" w:hAnsi="Times New Roman" w:cs="Times New Roman"/>
          <w:color w:val="080707"/>
          <w:sz w:val="24"/>
          <w:szCs w:val="24"/>
          <w:highlight w:val="white"/>
        </w:rPr>
        <w:t>Summary</w:t>
      </w:r>
      <w:r>
        <w:rPr>
          <w:rFonts w:ascii="Times New Roman" w:eastAsia="Times New Roman" w:hAnsi="Times New Roman" w:cs="Times New Roman"/>
          <w:color w:val="080707"/>
          <w:sz w:val="24"/>
          <w:szCs w:val="24"/>
        </w:rPr>
        <w:t xml:space="preserve"> </w:t>
      </w:r>
    </w:p>
    <w:p w14:paraId="27903174" w14:textId="77777777" w:rsidR="008C68F0" w:rsidRDefault="00000000">
      <w:pPr>
        <w:widowControl w:val="0"/>
        <w:numPr>
          <w:ilvl w:val="0"/>
          <w:numId w:val="19"/>
        </w:numPr>
        <w:spacing w:line="240" w:lineRule="auto"/>
        <w:ind w:left="425"/>
        <w:rPr>
          <w:rFonts w:ascii="Times New Roman" w:eastAsia="Times New Roman" w:hAnsi="Times New Roman" w:cs="Times New Roman"/>
          <w:color w:val="080707"/>
          <w:sz w:val="24"/>
          <w:szCs w:val="24"/>
        </w:rPr>
      </w:pPr>
      <w:r>
        <w:rPr>
          <w:rFonts w:ascii="Times New Roman" w:eastAsia="Times New Roman" w:hAnsi="Times New Roman" w:cs="Times New Roman"/>
          <w:color w:val="080707"/>
          <w:sz w:val="24"/>
          <w:szCs w:val="24"/>
          <w:highlight w:val="white"/>
        </w:rPr>
        <w:t>Matrix</w:t>
      </w:r>
      <w:r>
        <w:rPr>
          <w:rFonts w:ascii="Times New Roman" w:eastAsia="Times New Roman" w:hAnsi="Times New Roman" w:cs="Times New Roman"/>
          <w:color w:val="080707"/>
          <w:sz w:val="24"/>
          <w:szCs w:val="24"/>
        </w:rPr>
        <w:t xml:space="preserve"> </w:t>
      </w:r>
    </w:p>
    <w:p w14:paraId="61C5EBFB" w14:textId="77777777" w:rsidR="008C68F0" w:rsidRDefault="00000000">
      <w:pPr>
        <w:widowControl w:val="0"/>
        <w:numPr>
          <w:ilvl w:val="0"/>
          <w:numId w:val="19"/>
        </w:numPr>
        <w:spacing w:line="240" w:lineRule="auto"/>
        <w:ind w:left="425"/>
        <w:rPr>
          <w:rFonts w:ascii="Times New Roman" w:eastAsia="Times New Roman" w:hAnsi="Times New Roman" w:cs="Times New Roman"/>
          <w:color w:val="080707"/>
          <w:sz w:val="24"/>
          <w:szCs w:val="24"/>
        </w:rPr>
      </w:pPr>
      <w:r>
        <w:rPr>
          <w:rFonts w:ascii="Times New Roman" w:eastAsia="Times New Roman" w:hAnsi="Times New Roman" w:cs="Times New Roman"/>
          <w:color w:val="080707"/>
          <w:sz w:val="24"/>
          <w:szCs w:val="24"/>
          <w:highlight w:val="white"/>
        </w:rPr>
        <w:t>Joined Reports</w:t>
      </w:r>
      <w:r>
        <w:rPr>
          <w:rFonts w:ascii="Times New Roman" w:eastAsia="Times New Roman" w:hAnsi="Times New Roman" w:cs="Times New Roman"/>
          <w:color w:val="080707"/>
          <w:sz w:val="24"/>
          <w:szCs w:val="24"/>
        </w:rPr>
        <w:t xml:space="preserve"> </w:t>
      </w:r>
    </w:p>
    <w:p w14:paraId="00FAE8E9" w14:textId="77777777" w:rsidR="008C68F0" w:rsidRDefault="008C68F0">
      <w:pPr>
        <w:widowControl w:val="0"/>
        <w:spacing w:before="37" w:line="240" w:lineRule="auto"/>
        <w:rPr>
          <w:rFonts w:ascii="Times New Roman" w:eastAsia="Times New Roman" w:hAnsi="Times New Roman" w:cs="Times New Roman"/>
          <w:color w:val="080707"/>
          <w:sz w:val="24"/>
          <w:szCs w:val="24"/>
        </w:rPr>
      </w:pPr>
    </w:p>
    <w:p w14:paraId="34C5D543" w14:textId="77777777" w:rsidR="008C68F0" w:rsidRPr="00655241" w:rsidRDefault="00000000">
      <w:pPr>
        <w:widowControl w:val="0"/>
        <w:pBdr>
          <w:top w:val="none" w:sz="0" w:space="7" w:color="000000"/>
          <w:left w:val="none" w:sz="0" w:space="11" w:color="000000"/>
          <w:bottom w:val="none" w:sz="0" w:space="7" w:color="000000"/>
          <w:right w:val="none" w:sz="0" w:space="11" w:color="000000"/>
          <w:between w:val="none" w:sz="0" w:space="7" w:color="000000"/>
        </w:pBdr>
        <w:shd w:val="clear" w:color="auto" w:fill="FFFFFF"/>
        <w:spacing w:line="387" w:lineRule="auto"/>
        <w:rPr>
          <w:rFonts w:ascii="Times New Roman" w:hAnsi="Times New Roman" w:cs="Times New Roman"/>
          <w:color w:val="333333"/>
          <w:sz w:val="24"/>
          <w:szCs w:val="24"/>
        </w:rPr>
      </w:pPr>
      <w:r>
        <w:rPr>
          <w:b/>
          <w:color w:val="333333"/>
          <w:sz w:val="20"/>
          <w:szCs w:val="20"/>
        </w:rPr>
        <w:t xml:space="preserve">1. </w:t>
      </w:r>
      <w:r w:rsidRPr="00655241">
        <w:rPr>
          <w:rFonts w:ascii="Times New Roman" w:hAnsi="Times New Roman" w:cs="Times New Roman"/>
          <w:b/>
          <w:color w:val="333333"/>
          <w:sz w:val="24"/>
          <w:szCs w:val="24"/>
        </w:rPr>
        <w:t>Tabula Reports:</w:t>
      </w:r>
      <w:r w:rsidRPr="00655241">
        <w:rPr>
          <w:rFonts w:ascii="Times New Roman" w:hAnsi="Times New Roman" w:cs="Times New Roman"/>
          <w:color w:val="333333"/>
          <w:sz w:val="24"/>
          <w:szCs w:val="24"/>
        </w:rPr>
        <w:t xml:space="preserve"> Simple listing of data without any subtotals. This type of reports </w:t>
      </w:r>
      <w:proofErr w:type="gramStart"/>
      <w:r w:rsidRPr="00655241">
        <w:rPr>
          <w:rFonts w:ascii="Times New Roman" w:hAnsi="Times New Roman" w:cs="Times New Roman"/>
          <w:color w:val="333333"/>
          <w:sz w:val="24"/>
          <w:szCs w:val="24"/>
        </w:rPr>
        <w:t>provide</w:t>
      </w:r>
      <w:proofErr w:type="gramEnd"/>
      <w:r w:rsidRPr="00655241">
        <w:rPr>
          <w:rFonts w:ascii="Times New Roman" w:hAnsi="Times New Roman" w:cs="Times New Roman"/>
          <w:color w:val="333333"/>
          <w:sz w:val="24"/>
          <w:szCs w:val="24"/>
        </w:rPr>
        <w:t xml:space="preserve"> you most basically to look at your data. Use tabular reports when you want a simple list or a list of items with a grand total.</w:t>
      </w:r>
    </w:p>
    <w:p w14:paraId="24934209" w14:textId="77777777" w:rsidR="008C68F0" w:rsidRPr="00655241" w:rsidRDefault="00000000">
      <w:pPr>
        <w:widowControl w:val="0"/>
        <w:pBdr>
          <w:top w:val="none" w:sz="0" w:space="7" w:color="000000"/>
          <w:left w:val="none" w:sz="0" w:space="11" w:color="000000"/>
          <w:bottom w:val="none" w:sz="0" w:space="7" w:color="000000"/>
          <w:right w:val="none" w:sz="0" w:space="11" w:color="000000"/>
          <w:between w:val="none" w:sz="0" w:space="7" w:color="000000"/>
        </w:pBdr>
        <w:shd w:val="clear" w:color="auto" w:fill="FFFFFF"/>
        <w:spacing w:line="387" w:lineRule="auto"/>
        <w:rPr>
          <w:rFonts w:ascii="Times New Roman" w:hAnsi="Times New Roman" w:cs="Times New Roman"/>
          <w:color w:val="333333"/>
          <w:sz w:val="24"/>
          <w:szCs w:val="24"/>
        </w:rPr>
      </w:pPr>
      <w:r w:rsidRPr="00655241">
        <w:rPr>
          <w:rFonts w:ascii="Times New Roman" w:hAnsi="Times New Roman" w:cs="Times New Roman"/>
          <w:color w:val="333333"/>
          <w:sz w:val="24"/>
          <w:szCs w:val="24"/>
        </w:rPr>
        <w:t>Example: This type of reports are used to list all accounts, List of contacts, List of opportunities</w:t>
      </w:r>
      <w:proofErr w:type="gramStart"/>
      <w:r w:rsidRPr="00655241">
        <w:rPr>
          <w:rFonts w:ascii="Times New Roman" w:hAnsi="Times New Roman" w:cs="Times New Roman"/>
          <w:color w:val="333333"/>
          <w:sz w:val="24"/>
          <w:szCs w:val="24"/>
        </w:rPr>
        <w:t>…..</w:t>
      </w:r>
      <w:proofErr w:type="gramEnd"/>
      <w:r w:rsidRPr="00655241">
        <w:rPr>
          <w:rFonts w:ascii="Times New Roman" w:hAnsi="Times New Roman" w:cs="Times New Roman"/>
          <w:color w:val="333333"/>
          <w:sz w:val="24"/>
          <w:szCs w:val="24"/>
        </w:rPr>
        <w:t>etc.….</w:t>
      </w:r>
    </w:p>
    <w:p w14:paraId="40591851" w14:textId="77777777" w:rsidR="008C68F0" w:rsidRPr="00655241" w:rsidRDefault="00000000">
      <w:pPr>
        <w:widowControl w:val="0"/>
        <w:pBdr>
          <w:top w:val="none" w:sz="0" w:space="7" w:color="000000"/>
          <w:left w:val="none" w:sz="0" w:space="11" w:color="000000"/>
          <w:bottom w:val="none" w:sz="0" w:space="7" w:color="000000"/>
          <w:right w:val="none" w:sz="0" w:space="11" w:color="000000"/>
          <w:between w:val="none" w:sz="0" w:space="7" w:color="000000"/>
        </w:pBdr>
        <w:shd w:val="clear" w:color="auto" w:fill="FFFFFF"/>
        <w:spacing w:line="387" w:lineRule="auto"/>
        <w:rPr>
          <w:rFonts w:ascii="Times New Roman" w:hAnsi="Times New Roman" w:cs="Times New Roman"/>
          <w:color w:val="333333"/>
          <w:sz w:val="24"/>
          <w:szCs w:val="24"/>
        </w:rPr>
      </w:pPr>
      <w:r w:rsidRPr="00655241">
        <w:rPr>
          <w:rFonts w:ascii="Times New Roman" w:hAnsi="Times New Roman" w:cs="Times New Roman"/>
          <w:b/>
          <w:color w:val="333333"/>
          <w:sz w:val="24"/>
          <w:szCs w:val="24"/>
        </w:rPr>
        <w:t>2. Summary Reports:</w:t>
      </w:r>
      <w:r w:rsidRPr="00655241">
        <w:rPr>
          <w:rFonts w:ascii="Times New Roman" w:hAnsi="Times New Roman" w:cs="Times New Roman"/>
          <w:color w:val="333333"/>
          <w:sz w:val="24"/>
          <w:szCs w:val="24"/>
        </w:rPr>
        <w:t xml:space="preserve"> This type of reports </w:t>
      </w:r>
      <w:proofErr w:type="gramStart"/>
      <w:r w:rsidRPr="00655241">
        <w:rPr>
          <w:rFonts w:ascii="Times New Roman" w:hAnsi="Times New Roman" w:cs="Times New Roman"/>
          <w:color w:val="333333"/>
          <w:sz w:val="24"/>
          <w:szCs w:val="24"/>
        </w:rPr>
        <w:t>provide</w:t>
      </w:r>
      <w:proofErr w:type="gramEnd"/>
      <w:r w:rsidRPr="00655241">
        <w:rPr>
          <w:rFonts w:ascii="Times New Roman" w:hAnsi="Times New Roman" w:cs="Times New Roman"/>
          <w:color w:val="333333"/>
          <w:sz w:val="24"/>
          <w:szCs w:val="24"/>
        </w:rPr>
        <w:t xml:space="preserve"> a listing of data with groupings and sub totals. Use summary reports when you want subtotals based on the value of a particular field or when you want to create a hierarchically grouped report, such as sales organized by year and then by quarter.</w:t>
      </w:r>
    </w:p>
    <w:p w14:paraId="3506B0BC" w14:textId="77777777" w:rsidR="008C68F0" w:rsidRPr="00655241" w:rsidRDefault="00000000">
      <w:pPr>
        <w:widowControl w:val="0"/>
        <w:pBdr>
          <w:top w:val="none" w:sz="0" w:space="7" w:color="000000"/>
          <w:left w:val="none" w:sz="0" w:space="11" w:color="000000"/>
          <w:bottom w:val="none" w:sz="0" w:space="7" w:color="000000"/>
          <w:right w:val="none" w:sz="0" w:space="11" w:color="000000"/>
          <w:between w:val="none" w:sz="0" w:space="7" w:color="000000"/>
        </w:pBdr>
        <w:shd w:val="clear" w:color="auto" w:fill="FFFFFF"/>
        <w:spacing w:line="387" w:lineRule="auto"/>
        <w:rPr>
          <w:rFonts w:ascii="Times New Roman" w:hAnsi="Times New Roman" w:cs="Times New Roman"/>
          <w:color w:val="333333"/>
          <w:sz w:val="24"/>
          <w:szCs w:val="24"/>
        </w:rPr>
      </w:pPr>
      <w:r w:rsidRPr="00655241">
        <w:rPr>
          <w:rFonts w:ascii="Times New Roman" w:hAnsi="Times New Roman" w:cs="Times New Roman"/>
          <w:color w:val="333333"/>
          <w:sz w:val="24"/>
          <w:szCs w:val="24"/>
        </w:rPr>
        <w:t>Example: All opportunities for your team sub totaled by Sales Stage and Owner.</w:t>
      </w:r>
    </w:p>
    <w:p w14:paraId="5CB6DB3C" w14:textId="77777777" w:rsidR="008C68F0" w:rsidRPr="00655241" w:rsidRDefault="00000000">
      <w:pPr>
        <w:widowControl w:val="0"/>
        <w:pBdr>
          <w:top w:val="none" w:sz="0" w:space="7" w:color="000000"/>
          <w:left w:val="none" w:sz="0" w:space="11" w:color="000000"/>
          <w:bottom w:val="none" w:sz="0" w:space="7" w:color="000000"/>
          <w:right w:val="none" w:sz="0" w:space="11" w:color="000000"/>
          <w:between w:val="none" w:sz="0" w:space="7" w:color="000000"/>
        </w:pBdr>
        <w:shd w:val="clear" w:color="auto" w:fill="FFFFFF"/>
        <w:spacing w:line="387" w:lineRule="auto"/>
        <w:rPr>
          <w:rFonts w:ascii="Times New Roman" w:hAnsi="Times New Roman" w:cs="Times New Roman"/>
          <w:color w:val="333333"/>
          <w:sz w:val="24"/>
          <w:szCs w:val="24"/>
          <w:highlight w:val="white"/>
        </w:rPr>
      </w:pPr>
      <w:r w:rsidRPr="00655241">
        <w:rPr>
          <w:rFonts w:ascii="Times New Roman" w:hAnsi="Times New Roman" w:cs="Times New Roman"/>
          <w:b/>
          <w:color w:val="333333"/>
          <w:sz w:val="24"/>
          <w:szCs w:val="24"/>
          <w:highlight w:val="white"/>
        </w:rPr>
        <w:t>3. Matrix Reports:</w:t>
      </w:r>
      <w:r w:rsidRPr="00655241">
        <w:rPr>
          <w:rFonts w:ascii="Times New Roman" w:hAnsi="Times New Roman" w:cs="Times New Roman"/>
          <w:color w:val="333333"/>
          <w:sz w:val="24"/>
          <w:szCs w:val="24"/>
          <w:highlight w:val="white"/>
        </w:rPr>
        <w:t xml:space="preserve"> This type of reports </w:t>
      </w:r>
      <w:proofErr w:type="gramStart"/>
      <w:r w:rsidRPr="00655241">
        <w:rPr>
          <w:rFonts w:ascii="Times New Roman" w:hAnsi="Times New Roman" w:cs="Times New Roman"/>
          <w:color w:val="333333"/>
          <w:sz w:val="24"/>
          <w:szCs w:val="24"/>
          <w:highlight w:val="white"/>
        </w:rPr>
        <w:t>allow</w:t>
      </w:r>
      <w:proofErr w:type="gramEnd"/>
      <w:r w:rsidRPr="00655241">
        <w:rPr>
          <w:rFonts w:ascii="Times New Roman" w:hAnsi="Times New Roman" w:cs="Times New Roman"/>
          <w:color w:val="333333"/>
          <w:sz w:val="24"/>
          <w:szCs w:val="24"/>
          <w:highlight w:val="white"/>
        </w:rPr>
        <w:t xml:space="preserve"> you to group records both by row and by column. A comparison of related totals, with totals by both row and column. Use matrix reports when you want to see data by two different dimensions that aren’t related, such as date and product.</w:t>
      </w:r>
    </w:p>
    <w:p w14:paraId="6E057CD0" w14:textId="77777777" w:rsidR="008C68F0" w:rsidRPr="00655241" w:rsidRDefault="00000000">
      <w:pPr>
        <w:widowControl w:val="0"/>
        <w:pBdr>
          <w:top w:val="none" w:sz="0" w:space="7" w:color="000000"/>
          <w:left w:val="none" w:sz="0" w:space="11" w:color="000000"/>
          <w:bottom w:val="none" w:sz="0" w:space="7" w:color="000000"/>
          <w:right w:val="none" w:sz="0" w:space="11" w:color="000000"/>
          <w:between w:val="none" w:sz="0" w:space="7" w:color="000000"/>
        </w:pBdr>
        <w:shd w:val="clear" w:color="auto" w:fill="FFFFFF"/>
        <w:spacing w:line="387" w:lineRule="auto"/>
        <w:rPr>
          <w:rFonts w:ascii="Times New Roman" w:hAnsi="Times New Roman" w:cs="Times New Roman"/>
          <w:color w:val="333333"/>
          <w:sz w:val="24"/>
          <w:szCs w:val="24"/>
          <w:highlight w:val="white"/>
        </w:rPr>
      </w:pPr>
      <w:r w:rsidRPr="00655241">
        <w:rPr>
          <w:rFonts w:ascii="Times New Roman" w:hAnsi="Times New Roman" w:cs="Times New Roman"/>
          <w:color w:val="333333"/>
          <w:sz w:val="24"/>
          <w:szCs w:val="24"/>
          <w:highlight w:val="white"/>
        </w:rPr>
        <w:t>Example: Summarize opportunities by month vertically and by account horizontally.</w:t>
      </w:r>
    </w:p>
    <w:p w14:paraId="6392269B" w14:textId="77777777" w:rsidR="008C68F0" w:rsidRPr="00655241" w:rsidRDefault="00000000">
      <w:pPr>
        <w:widowControl w:val="0"/>
        <w:pBdr>
          <w:top w:val="none" w:sz="0" w:space="7" w:color="000000"/>
          <w:left w:val="none" w:sz="0" w:space="11" w:color="000000"/>
          <w:bottom w:val="none" w:sz="0" w:space="7" w:color="000000"/>
          <w:right w:val="none" w:sz="0" w:space="11" w:color="000000"/>
          <w:between w:val="none" w:sz="0" w:space="7" w:color="000000"/>
        </w:pBdr>
        <w:shd w:val="clear" w:color="auto" w:fill="FFFFFF"/>
        <w:spacing w:line="387" w:lineRule="auto"/>
        <w:rPr>
          <w:rFonts w:ascii="Times New Roman" w:hAnsi="Times New Roman" w:cs="Times New Roman"/>
          <w:color w:val="333333"/>
          <w:sz w:val="24"/>
          <w:szCs w:val="24"/>
          <w:highlight w:val="white"/>
        </w:rPr>
      </w:pPr>
      <w:r w:rsidRPr="00655241">
        <w:rPr>
          <w:rFonts w:ascii="Times New Roman" w:hAnsi="Times New Roman" w:cs="Times New Roman"/>
          <w:b/>
          <w:color w:val="333333"/>
          <w:sz w:val="24"/>
          <w:szCs w:val="24"/>
          <w:highlight w:val="white"/>
        </w:rPr>
        <w:t>4. Joined Reports:</w:t>
      </w:r>
      <w:r w:rsidRPr="00655241">
        <w:rPr>
          <w:rFonts w:ascii="Times New Roman" w:hAnsi="Times New Roman" w:cs="Times New Roman"/>
          <w:color w:val="333333"/>
          <w:sz w:val="24"/>
          <w:szCs w:val="24"/>
          <w:highlight w:val="white"/>
        </w:rPr>
        <w:t xml:space="preserve"> Blocks of related information in a single report. This type of reports </w:t>
      </w:r>
      <w:proofErr w:type="gramStart"/>
      <w:r w:rsidRPr="00655241">
        <w:rPr>
          <w:rFonts w:ascii="Times New Roman" w:hAnsi="Times New Roman" w:cs="Times New Roman"/>
          <w:color w:val="333333"/>
          <w:sz w:val="24"/>
          <w:szCs w:val="24"/>
          <w:highlight w:val="white"/>
        </w:rPr>
        <w:t>enable</w:t>
      </w:r>
      <w:proofErr w:type="gramEnd"/>
      <w:r w:rsidRPr="00655241">
        <w:rPr>
          <w:rFonts w:ascii="Times New Roman" w:hAnsi="Times New Roman" w:cs="Times New Roman"/>
          <w:color w:val="333333"/>
          <w:sz w:val="24"/>
          <w:szCs w:val="24"/>
          <w:highlight w:val="white"/>
        </w:rPr>
        <w:t xml:space="preserve"> you to adopt five different blocks to display different types of related data. Each block can own unique columns, summary fields, formulas, filters and sort order. Use joined reports to group and show data from multiple report types in different views.</w:t>
      </w:r>
    </w:p>
    <w:p w14:paraId="78DFE9A3" w14:textId="77777777" w:rsidR="008C68F0" w:rsidRPr="00655241" w:rsidRDefault="00000000">
      <w:pPr>
        <w:widowControl w:val="0"/>
        <w:pBdr>
          <w:top w:val="none" w:sz="0" w:space="7" w:color="000000"/>
          <w:left w:val="none" w:sz="0" w:space="11" w:color="000000"/>
          <w:bottom w:val="none" w:sz="0" w:space="7" w:color="000000"/>
          <w:right w:val="none" w:sz="0" w:space="11" w:color="000000"/>
          <w:between w:val="none" w:sz="0" w:space="7" w:color="000000"/>
        </w:pBdr>
        <w:shd w:val="clear" w:color="auto" w:fill="FFFFFF"/>
        <w:spacing w:line="387" w:lineRule="auto"/>
        <w:rPr>
          <w:rFonts w:ascii="Times New Roman" w:hAnsi="Times New Roman" w:cs="Times New Roman"/>
          <w:color w:val="333333"/>
          <w:sz w:val="24"/>
          <w:szCs w:val="24"/>
          <w:highlight w:val="white"/>
        </w:rPr>
      </w:pPr>
      <w:r w:rsidRPr="00655241">
        <w:rPr>
          <w:rFonts w:ascii="Times New Roman" w:hAnsi="Times New Roman" w:cs="Times New Roman"/>
          <w:color w:val="333333"/>
          <w:sz w:val="24"/>
          <w:szCs w:val="24"/>
          <w:highlight w:val="white"/>
        </w:rPr>
        <w:t>Example: You can build a report to show opportunity, case and activity data for your accounts.</w:t>
      </w:r>
    </w:p>
    <w:p w14:paraId="4113108B" w14:textId="77777777" w:rsidR="008C68F0" w:rsidRPr="00655241" w:rsidRDefault="008C68F0">
      <w:pPr>
        <w:rPr>
          <w:rFonts w:ascii="Times New Roman" w:eastAsia="Times New Roman" w:hAnsi="Times New Roman" w:cs="Times New Roman"/>
          <w:sz w:val="24"/>
          <w:szCs w:val="24"/>
          <w:highlight w:val="white"/>
        </w:rPr>
      </w:pPr>
    </w:p>
    <w:p w14:paraId="136E87EE" w14:textId="77777777" w:rsidR="008C68F0" w:rsidRDefault="008C68F0">
      <w:pPr>
        <w:widowControl w:val="0"/>
        <w:pBdr>
          <w:top w:val="none" w:sz="0" w:space="7" w:color="000000"/>
          <w:left w:val="none" w:sz="0" w:space="11" w:color="000000"/>
          <w:bottom w:val="none" w:sz="0" w:space="7" w:color="000000"/>
          <w:right w:val="none" w:sz="0" w:space="11" w:color="000000"/>
          <w:between w:val="none" w:sz="0" w:space="7" w:color="000000"/>
        </w:pBdr>
        <w:shd w:val="clear" w:color="auto" w:fill="FFFFFF"/>
        <w:spacing w:line="387" w:lineRule="auto"/>
        <w:rPr>
          <w:color w:val="333333"/>
          <w:sz w:val="20"/>
          <w:szCs w:val="20"/>
          <w:highlight w:val="white"/>
        </w:rPr>
      </w:pPr>
    </w:p>
    <w:p w14:paraId="12616A5D" w14:textId="77777777" w:rsidR="008C68F0" w:rsidRDefault="008C68F0">
      <w:pPr>
        <w:rPr>
          <w:rFonts w:ascii="Times New Roman" w:eastAsia="Times New Roman" w:hAnsi="Times New Roman" w:cs="Times New Roman"/>
          <w:sz w:val="24"/>
          <w:szCs w:val="24"/>
        </w:rPr>
      </w:pPr>
    </w:p>
    <w:p w14:paraId="3E3A2E67" w14:textId="77777777" w:rsidR="008C68F0" w:rsidRDefault="00000000">
      <w:pPr>
        <w:pStyle w:val="Heading2"/>
        <w:widowControl w:val="0"/>
        <w:spacing w:before="351" w:line="240" w:lineRule="auto"/>
        <w:rPr>
          <w:rFonts w:ascii="Times New Roman" w:eastAsia="Times New Roman" w:hAnsi="Times New Roman" w:cs="Times New Roman"/>
          <w:b/>
          <w:sz w:val="24"/>
          <w:szCs w:val="24"/>
          <w:highlight w:val="white"/>
        </w:rPr>
      </w:pPr>
      <w:bookmarkStart w:id="48" w:name="_heading=h.111kx3o" w:colFirst="0" w:colLast="0"/>
      <w:bookmarkEnd w:id="48"/>
      <w:r>
        <w:rPr>
          <w:rFonts w:ascii="Times New Roman" w:eastAsia="Times New Roman" w:hAnsi="Times New Roman" w:cs="Times New Roman"/>
          <w:b/>
          <w:sz w:val="28"/>
          <w:szCs w:val="28"/>
        </w:rPr>
        <w:lastRenderedPageBreak/>
        <w:t>Activity 1</w:t>
      </w:r>
      <w:r>
        <w:rPr>
          <w:rFonts w:ascii="Times New Roman" w:eastAsia="Times New Roman" w:hAnsi="Times New Roman" w:cs="Times New Roman"/>
          <w:b/>
          <w:sz w:val="28"/>
          <w:szCs w:val="28"/>
          <w:highlight w:val="white"/>
        </w:rPr>
        <w:t>:</w:t>
      </w:r>
      <w:r>
        <w:rPr>
          <w:rFonts w:ascii="Times New Roman" w:eastAsia="Times New Roman" w:hAnsi="Times New Roman" w:cs="Times New Roman"/>
          <w:b/>
          <w:sz w:val="28"/>
          <w:szCs w:val="28"/>
        </w:rPr>
        <w:t xml:space="preserve"> Create Report</w:t>
      </w:r>
      <w:r>
        <w:rPr>
          <w:rFonts w:ascii="Times New Roman" w:eastAsia="Times New Roman" w:hAnsi="Times New Roman" w:cs="Times New Roman"/>
          <w:b/>
          <w:sz w:val="24"/>
          <w:szCs w:val="24"/>
          <w:highlight w:val="white"/>
        </w:rPr>
        <w:t xml:space="preserve"> </w:t>
      </w:r>
    </w:p>
    <w:p w14:paraId="5912FD3C" w14:textId="77777777" w:rsidR="008C68F0" w:rsidRDefault="008C68F0">
      <w:pPr>
        <w:widowControl w:val="0"/>
        <w:spacing w:before="36" w:line="240" w:lineRule="auto"/>
        <w:rPr>
          <w:rFonts w:ascii="Times New Roman" w:eastAsia="Times New Roman" w:hAnsi="Times New Roman" w:cs="Times New Roman"/>
          <w:b/>
          <w:sz w:val="24"/>
          <w:szCs w:val="24"/>
          <w:highlight w:val="white"/>
        </w:rPr>
      </w:pPr>
    </w:p>
    <w:p w14:paraId="4889BC24" w14:textId="77777777" w:rsidR="008C68F0" w:rsidRDefault="00000000">
      <w:pPr>
        <w:widowControl w:val="0"/>
        <w:numPr>
          <w:ilvl w:val="0"/>
          <w:numId w:val="54"/>
        </w:numPr>
        <w:spacing w:before="68" w:line="240" w:lineRule="auto"/>
        <w:ind w:left="425"/>
        <w:rPr>
          <w:rFonts w:ascii="Times New Roman" w:eastAsia="Times New Roman" w:hAnsi="Times New Roman" w:cs="Times New Roman"/>
          <w:sz w:val="24"/>
          <w:szCs w:val="24"/>
        </w:rPr>
      </w:pPr>
      <w:r>
        <w:rPr>
          <w:rFonts w:ascii="Cardo" w:eastAsia="Cardo" w:hAnsi="Cardo" w:cs="Cardo"/>
          <w:sz w:val="24"/>
          <w:szCs w:val="24"/>
        </w:rPr>
        <w:t>Go to the app → click on the reports tab</w:t>
      </w:r>
    </w:p>
    <w:p w14:paraId="670386A5" w14:textId="77777777" w:rsidR="008C68F0" w:rsidRDefault="00000000">
      <w:pPr>
        <w:widowControl w:val="0"/>
        <w:numPr>
          <w:ilvl w:val="0"/>
          <w:numId w:val="54"/>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Click New Report.</w:t>
      </w:r>
    </w:p>
    <w:p w14:paraId="0D51526B" w14:textId="77777777" w:rsidR="008C68F0" w:rsidRDefault="00000000">
      <w:pPr>
        <w:widowControl w:val="0"/>
        <w:spacing w:before="68" w:line="240" w:lineRule="auto"/>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046DCB2" wp14:editId="798D6E87">
            <wp:extent cx="5943600" cy="1651000"/>
            <wp:effectExtent l="0" t="0" r="0" b="0"/>
            <wp:docPr id="10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2"/>
                    <a:srcRect/>
                    <a:stretch>
                      <a:fillRect/>
                    </a:stretch>
                  </pic:blipFill>
                  <pic:spPr>
                    <a:xfrm>
                      <a:off x="0" y="0"/>
                      <a:ext cx="5943600" cy="1651000"/>
                    </a:xfrm>
                    <a:prstGeom prst="rect">
                      <a:avLst/>
                    </a:prstGeom>
                    <a:ln/>
                  </pic:spPr>
                </pic:pic>
              </a:graphicData>
            </a:graphic>
          </wp:inline>
        </w:drawing>
      </w:r>
    </w:p>
    <w:p w14:paraId="03D38A9F" w14:textId="77777777" w:rsidR="008C68F0" w:rsidRDefault="00000000">
      <w:pPr>
        <w:widowControl w:val="0"/>
        <w:numPr>
          <w:ilvl w:val="0"/>
          <w:numId w:val="54"/>
        </w:numPr>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for report type, search for “rice mill with consumers” click on it. And click on start report.</w:t>
      </w:r>
    </w:p>
    <w:p w14:paraId="6579AEA1" w14:textId="77777777" w:rsidR="008C68F0" w:rsidRDefault="008C68F0">
      <w:pPr>
        <w:rPr>
          <w:rFonts w:ascii="Times New Roman" w:eastAsia="Times New Roman" w:hAnsi="Times New Roman" w:cs="Times New Roman"/>
          <w:sz w:val="24"/>
          <w:szCs w:val="24"/>
        </w:rPr>
      </w:pPr>
    </w:p>
    <w:p w14:paraId="082D5186" w14:textId="77777777" w:rsidR="008C68F0" w:rsidRDefault="008C68F0"/>
    <w:p w14:paraId="4D9D3EE5"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1D63764" wp14:editId="5217C507">
            <wp:extent cx="5943600" cy="2184400"/>
            <wp:effectExtent l="0" t="0" r="0" b="0"/>
            <wp:docPr id="10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3"/>
                    <a:srcRect/>
                    <a:stretch>
                      <a:fillRect/>
                    </a:stretch>
                  </pic:blipFill>
                  <pic:spPr>
                    <a:xfrm>
                      <a:off x="0" y="0"/>
                      <a:ext cx="5943600" cy="2184400"/>
                    </a:xfrm>
                    <a:prstGeom prst="rect">
                      <a:avLst/>
                    </a:prstGeom>
                    <a:ln/>
                  </pic:spPr>
                </pic:pic>
              </a:graphicData>
            </a:graphic>
          </wp:inline>
        </w:drawing>
      </w:r>
    </w:p>
    <w:p w14:paraId="2482C065" w14:textId="77777777" w:rsidR="008C68F0" w:rsidRDefault="00000000">
      <w:pPr>
        <w:widowControl w:val="0"/>
        <w:numPr>
          <w:ilvl w:val="0"/>
          <w:numId w:val="7"/>
        </w:numPr>
        <w:spacing w:before="68"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Their outline pane is opened already, select the fields that are mentioned below in the column section.</w:t>
      </w:r>
    </w:p>
    <w:p w14:paraId="471B9711" w14:textId="77777777" w:rsidR="008C68F0" w:rsidRDefault="00000000">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1.consumer name</w:t>
      </w:r>
    </w:p>
    <w:p w14:paraId="087F3FBF" w14:textId="77777777" w:rsidR="008C68F0" w:rsidRDefault="00000000">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2.rice type</w:t>
      </w:r>
    </w:p>
    <w:p w14:paraId="14BD2A54" w14:textId="77777777" w:rsidR="008C68F0" w:rsidRDefault="00000000">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3.rice price/kg</w:t>
      </w:r>
    </w:p>
    <w:p w14:paraId="380D84E0" w14:textId="77777777" w:rsidR="008C68F0" w:rsidRDefault="00000000">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4.mode of payments</w:t>
      </w:r>
    </w:p>
    <w:p w14:paraId="79AF4D3A" w14:textId="77777777" w:rsidR="008C68F0" w:rsidRDefault="00000000">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5.amount paid </w:t>
      </w:r>
    </w:p>
    <w:p w14:paraId="5532B1B1" w14:textId="77777777" w:rsidR="008C68F0" w:rsidRDefault="00000000">
      <w:pPr>
        <w:widowControl w:val="0"/>
        <w:numPr>
          <w:ilvl w:val="0"/>
          <w:numId w:val="7"/>
        </w:numPr>
        <w:spacing w:before="68"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Remove the unnecessary fields.</w:t>
      </w:r>
    </w:p>
    <w:p w14:paraId="14D7A473" w14:textId="77777777" w:rsidR="008C68F0" w:rsidRDefault="00000000">
      <w:pPr>
        <w:widowControl w:val="0"/>
        <w:numPr>
          <w:ilvl w:val="0"/>
          <w:numId w:val="7"/>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fields that are mentioned below in the GROUP ROWS section.</w:t>
      </w:r>
    </w:p>
    <w:p w14:paraId="2FCC9EC1" w14:textId="77777777" w:rsidR="008C68F0" w:rsidRDefault="00000000">
      <w:pPr>
        <w:widowControl w:val="0"/>
        <w:numPr>
          <w:ilvl w:val="1"/>
          <w:numId w:val="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Rice taken by shops.</w:t>
      </w:r>
    </w:p>
    <w:p w14:paraId="57F316D2" w14:textId="4752DCD2" w:rsidR="008C68F0" w:rsidRDefault="008C68F0">
      <w:pPr>
        <w:rPr>
          <w:color w:val="080707"/>
          <w:sz w:val="21"/>
          <w:szCs w:val="21"/>
          <w:highlight w:val="white"/>
        </w:rPr>
      </w:pPr>
    </w:p>
    <w:p w14:paraId="5C3E186D" w14:textId="77777777" w:rsidR="00384248" w:rsidRDefault="00384248">
      <w:pPr>
        <w:rPr>
          <w:color w:val="080707"/>
          <w:sz w:val="21"/>
          <w:szCs w:val="21"/>
          <w:highlight w:val="white"/>
        </w:rPr>
      </w:pPr>
    </w:p>
    <w:p w14:paraId="23BF65C9" w14:textId="77777777" w:rsidR="008C68F0" w:rsidRPr="00384248" w:rsidRDefault="00000000">
      <w:pPr>
        <w:rPr>
          <w:rFonts w:ascii="Times New Roman" w:hAnsi="Times New Roman" w:cs="Times New Roman"/>
          <w:color w:val="080707"/>
          <w:sz w:val="24"/>
          <w:szCs w:val="24"/>
          <w:highlight w:val="white"/>
        </w:rPr>
      </w:pPr>
      <w:r w:rsidRPr="00384248">
        <w:rPr>
          <w:rFonts w:ascii="Times New Roman" w:hAnsi="Times New Roman" w:cs="Times New Roman"/>
          <w:color w:val="080707"/>
          <w:sz w:val="24"/>
          <w:szCs w:val="24"/>
          <w:highlight w:val="white"/>
        </w:rPr>
        <w:t xml:space="preserve">Click save and run and save the report as “range of amount per </w:t>
      </w:r>
      <w:proofErr w:type="spellStart"/>
      <w:r w:rsidRPr="00384248">
        <w:rPr>
          <w:rFonts w:ascii="Times New Roman" w:hAnsi="Times New Roman" w:cs="Times New Roman"/>
          <w:color w:val="080707"/>
          <w:sz w:val="24"/>
          <w:szCs w:val="24"/>
          <w:highlight w:val="white"/>
        </w:rPr>
        <w:t>day”.and</w:t>
      </w:r>
      <w:proofErr w:type="spellEnd"/>
      <w:r w:rsidRPr="00384248">
        <w:rPr>
          <w:rFonts w:ascii="Times New Roman" w:hAnsi="Times New Roman" w:cs="Times New Roman"/>
          <w:color w:val="080707"/>
          <w:sz w:val="24"/>
          <w:szCs w:val="24"/>
          <w:highlight w:val="white"/>
        </w:rPr>
        <w:t xml:space="preserve"> save it.</w:t>
      </w:r>
    </w:p>
    <w:p w14:paraId="75E2A897" w14:textId="77777777" w:rsidR="00384248" w:rsidRPr="00384248" w:rsidRDefault="00384248">
      <w:pPr>
        <w:rPr>
          <w:rFonts w:ascii="Times New Roman" w:hAnsi="Times New Roman" w:cs="Times New Roman"/>
          <w:color w:val="080707"/>
          <w:sz w:val="24"/>
          <w:szCs w:val="24"/>
          <w:highlight w:val="white"/>
        </w:rPr>
      </w:pPr>
    </w:p>
    <w:p w14:paraId="00B08E4A" w14:textId="75B63B77" w:rsidR="008C68F0" w:rsidRDefault="00DD0FB8">
      <w:pPr>
        <w:rPr>
          <w:color w:val="080707"/>
          <w:sz w:val="21"/>
          <w:szCs w:val="21"/>
          <w:highlight w:val="white"/>
        </w:rPr>
      </w:pPr>
      <w:r>
        <w:rPr>
          <w:noProof/>
        </w:rPr>
        <w:drawing>
          <wp:inline distT="0" distB="0" distL="0" distR="0" wp14:anchorId="59C0E532" wp14:editId="0D71FFFB">
            <wp:extent cx="5943600" cy="2872740"/>
            <wp:effectExtent l="0" t="0" r="0" b="3810"/>
            <wp:docPr id="114650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872740"/>
                    </a:xfrm>
                    <a:prstGeom prst="rect">
                      <a:avLst/>
                    </a:prstGeom>
                    <a:noFill/>
                    <a:ln>
                      <a:noFill/>
                    </a:ln>
                  </pic:spPr>
                </pic:pic>
              </a:graphicData>
            </a:graphic>
          </wp:inline>
        </w:drawing>
      </w:r>
    </w:p>
    <w:p w14:paraId="104F5E30" w14:textId="77777777" w:rsidR="008C68F0" w:rsidRDefault="008C68F0">
      <w:pPr>
        <w:rPr>
          <w:color w:val="080707"/>
          <w:sz w:val="21"/>
          <w:szCs w:val="21"/>
          <w:highlight w:val="white"/>
        </w:rPr>
      </w:pPr>
    </w:p>
    <w:p w14:paraId="4FDD1ED8" w14:textId="77777777" w:rsidR="008C68F0" w:rsidRDefault="008C68F0">
      <w:pPr>
        <w:rPr>
          <w:color w:val="080707"/>
          <w:sz w:val="21"/>
          <w:szCs w:val="21"/>
          <w:highlight w:val="white"/>
        </w:rPr>
      </w:pPr>
    </w:p>
    <w:p w14:paraId="70F52DC7" w14:textId="77777777" w:rsidR="008C68F0" w:rsidRDefault="008C68F0">
      <w:pPr>
        <w:rPr>
          <w:color w:val="080707"/>
          <w:sz w:val="21"/>
          <w:szCs w:val="21"/>
          <w:highlight w:val="white"/>
        </w:rPr>
      </w:pPr>
    </w:p>
    <w:p w14:paraId="08EA23A2" w14:textId="77777777" w:rsidR="008C68F0" w:rsidRDefault="00000000">
      <w:pPr>
        <w:pStyle w:val="Heading2"/>
        <w:widowControl w:val="0"/>
        <w:spacing w:before="351" w:line="240" w:lineRule="auto"/>
        <w:rPr>
          <w:color w:val="080707"/>
          <w:sz w:val="21"/>
          <w:szCs w:val="21"/>
          <w:highlight w:val="white"/>
        </w:rPr>
      </w:pPr>
      <w:bookmarkStart w:id="49" w:name="_heading=h.3l18frh" w:colFirst="0" w:colLast="0"/>
      <w:bookmarkEnd w:id="49"/>
      <w:r>
        <w:rPr>
          <w:rFonts w:ascii="Times New Roman" w:eastAsia="Times New Roman" w:hAnsi="Times New Roman" w:cs="Times New Roman"/>
          <w:b/>
          <w:sz w:val="28"/>
          <w:szCs w:val="28"/>
        </w:rPr>
        <w:t>Activity 2</w:t>
      </w:r>
      <w:r>
        <w:rPr>
          <w:rFonts w:ascii="Times New Roman" w:eastAsia="Times New Roman" w:hAnsi="Times New Roman" w:cs="Times New Roman"/>
          <w:b/>
          <w:sz w:val="28"/>
          <w:szCs w:val="28"/>
          <w:highlight w:val="white"/>
        </w:rPr>
        <w:t>:</w:t>
      </w:r>
      <w:r>
        <w:rPr>
          <w:rFonts w:ascii="Times New Roman" w:eastAsia="Times New Roman" w:hAnsi="Times New Roman" w:cs="Times New Roman"/>
          <w:b/>
          <w:sz w:val="28"/>
          <w:szCs w:val="28"/>
        </w:rPr>
        <w:t xml:space="preserve"> </w:t>
      </w:r>
      <w:proofErr w:type="gramStart"/>
      <w:r>
        <w:rPr>
          <w:rFonts w:ascii="Times New Roman" w:eastAsia="Times New Roman" w:hAnsi="Times New Roman" w:cs="Times New Roman"/>
          <w:b/>
          <w:sz w:val="28"/>
          <w:szCs w:val="28"/>
        </w:rPr>
        <w:t>Sharing  report</w:t>
      </w:r>
      <w:proofErr w:type="gramEnd"/>
      <w:r>
        <w:rPr>
          <w:rFonts w:ascii="Times New Roman" w:eastAsia="Times New Roman" w:hAnsi="Times New Roman" w:cs="Times New Roman"/>
          <w:b/>
          <w:sz w:val="28"/>
          <w:szCs w:val="28"/>
        </w:rPr>
        <w:t xml:space="preserve">  to owner</w:t>
      </w:r>
    </w:p>
    <w:p w14:paraId="1965A68A" w14:textId="77777777" w:rsidR="008C68F0" w:rsidRDefault="008C68F0">
      <w:pPr>
        <w:rPr>
          <w:color w:val="080707"/>
          <w:sz w:val="21"/>
          <w:szCs w:val="21"/>
          <w:highlight w:val="white"/>
        </w:rPr>
      </w:pPr>
    </w:p>
    <w:p w14:paraId="6BB2C7CF" w14:textId="77777777" w:rsidR="008C68F0" w:rsidRPr="00655241" w:rsidRDefault="00000000">
      <w:pPr>
        <w:numPr>
          <w:ilvl w:val="0"/>
          <w:numId w:val="44"/>
        </w:numPr>
        <w:rPr>
          <w:rFonts w:ascii="Times New Roman" w:hAnsi="Times New Roman" w:cs="Times New Roman"/>
          <w:color w:val="080707"/>
          <w:sz w:val="24"/>
          <w:szCs w:val="24"/>
          <w:highlight w:val="white"/>
        </w:rPr>
      </w:pPr>
      <w:r w:rsidRPr="00655241">
        <w:rPr>
          <w:rFonts w:ascii="Times New Roman" w:hAnsi="Times New Roman" w:cs="Times New Roman"/>
          <w:color w:val="080707"/>
          <w:sz w:val="24"/>
          <w:szCs w:val="24"/>
          <w:highlight w:val="white"/>
        </w:rPr>
        <w:t xml:space="preserve">Click edit drop down and select subscribe option </w:t>
      </w:r>
    </w:p>
    <w:p w14:paraId="44A83B92" w14:textId="769F696A" w:rsidR="008C68F0" w:rsidRPr="00655241" w:rsidRDefault="008C68F0" w:rsidP="00655241">
      <w:pPr>
        <w:ind w:left="720"/>
        <w:rPr>
          <w:rFonts w:ascii="Times New Roman" w:hAnsi="Times New Roman" w:cs="Times New Roman"/>
          <w:color w:val="080707"/>
          <w:sz w:val="24"/>
          <w:szCs w:val="24"/>
          <w:highlight w:val="white"/>
        </w:rPr>
      </w:pPr>
    </w:p>
    <w:p w14:paraId="0502351F" w14:textId="77777777" w:rsidR="008C68F0" w:rsidRPr="00655241" w:rsidRDefault="00000000">
      <w:pPr>
        <w:numPr>
          <w:ilvl w:val="0"/>
          <w:numId w:val="44"/>
        </w:numPr>
        <w:rPr>
          <w:rFonts w:ascii="Times New Roman" w:hAnsi="Times New Roman" w:cs="Times New Roman"/>
          <w:color w:val="080707"/>
          <w:sz w:val="24"/>
          <w:szCs w:val="24"/>
          <w:highlight w:val="white"/>
        </w:rPr>
      </w:pPr>
      <w:r w:rsidRPr="00655241">
        <w:rPr>
          <w:rFonts w:ascii="Times New Roman" w:hAnsi="Times New Roman" w:cs="Times New Roman"/>
          <w:color w:val="080707"/>
          <w:sz w:val="24"/>
          <w:szCs w:val="24"/>
          <w:highlight w:val="white"/>
        </w:rPr>
        <w:t>Follow as per below image.</w:t>
      </w:r>
    </w:p>
    <w:p w14:paraId="40BC9B03" w14:textId="77777777" w:rsidR="008C68F0" w:rsidRDefault="00000000">
      <w:pPr>
        <w:numPr>
          <w:ilvl w:val="0"/>
          <w:numId w:val="44"/>
        </w:numPr>
        <w:rPr>
          <w:color w:val="080707"/>
          <w:sz w:val="21"/>
          <w:szCs w:val="21"/>
          <w:highlight w:val="white"/>
        </w:rPr>
      </w:pPr>
      <w:r>
        <w:rPr>
          <w:noProof/>
          <w:color w:val="080707"/>
          <w:sz w:val="21"/>
          <w:szCs w:val="21"/>
          <w:highlight w:val="white"/>
        </w:rPr>
        <w:lastRenderedPageBreak/>
        <w:drawing>
          <wp:inline distT="114300" distB="114300" distL="114300" distR="114300" wp14:anchorId="71F254F6" wp14:editId="78B2477E">
            <wp:extent cx="5943600" cy="4051300"/>
            <wp:effectExtent l="0" t="0" r="0" b="0"/>
            <wp:docPr id="11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5"/>
                    <a:srcRect/>
                    <a:stretch>
                      <a:fillRect/>
                    </a:stretch>
                  </pic:blipFill>
                  <pic:spPr>
                    <a:xfrm>
                      <a:off x="0" y="0"/>
                      <a:ext cx="5943600" cy="4051300"/>
                    </a:xfrm>
                    <a:prstGeom prst="rect">
                      <a:avLst/>
                    </a:prstGeom>
                    <a:ln/>
                  </pic:spPr>
                </pic:pic>
              </a:graphicData>
            </a:graphic>
          </wp:inline>
        </w:drawing>
      </w:r>
    </w:p>
    <w:p w14:paraId="1E939723" w14:textId="77777777" w:rsidR="008C68F0" w:rsidRPr="00655241" w:rsidRDefault="00000000">
      <w:pPr>
        <w:numPr>
          <w:ilvl w:val="0"/>
          <w:numId w:val="44"/>
        </w:numPr>
        <w:rPr>
          <w:rFonts w:ascii="Times New Roman" w:hAnsi="Times New Roman" w:cs="Times New Roman"/>
          <w:color w:val="080707"/>
          <w:sz w:val="24"/>
          <w:szCs w:val="24"/>
          <w:highlight w:val="white"/>
        </w:rPr>
      </w:pPr>
      <w:r w:rsidRPr="00655241">
        <w:rPr>
          <w:rFonts w:ascii="Times New Roman" w:hAnsi="Times New Roman" w:cs="Times New Roman"/>
          <w:color w:val="080707"/>
          <w:sz w:val="24"/>
          <w:szCs w:val="24"/>
          <w:highlight w:val="white"/>
        </w:rPr>
        <w:t xml:space="preserve">After selecting the run report as a “another </w:t>
      </w:r>
      <w:proofErr w:type="gramStart"/>
      <w:r w:rsidRPr="00655241">
        <w:rPr>
          <w:rFonts w:ascii="Times New Roman" w:hAnsi="Times New Roman" w:cs="Times New Roman"/>
          <w:color w:val="080707"/>
          <w:sz w:val="24"/>
          <w:szCs w:val="24"/>
          <w:highlight w:val="white"/>
        </w:rPr>
        <w:t>person”  select</w:t>
      </w:r>
      <w:proofErr w:type="gramEnd"/>
      <w:r w:rsidRPr="00655241">
        <w:rPr>
          <w:rFonts w:ascii="Times New Roman" w:hAnsi="Times New Roman" w:cs="Times New Roman"/>
          <w:color w:val="080707"/>
          <w:sz w:val="24"/>
          <w:szCs w:val="24"/>
          <w:highlight w:val="white"/>
        </w:rPr>
        <w:t xml:space="preserve"> your personal account or whom you want to send that mail to.</w:t>
      </w:r>
    </w:p>
    <w:p w14:paraId="1F19D369" w14:textId="77777777" w:rsidR="008C68F0" w:rsidRDefault="00000000">
      <w:pPr>
        <w:numPr>
          <w:ilvl w:val="0"/>
          <w:numId w:val="44"/>
        </w:numPr>
        <w:rPr>
          <w:color w:val="080707"/>
          <w:sz w:val="21"/>
          <w:szCs w:val="21"/>
          <w:highlight w:val="white"/>
        </w:rPr>
      </w:pPr>
      <w:r w:rsidRPr="00655241">
        <w:rPr>
          <w:rFonts w:ascii="Times New Roman" w:hAnsi="Times New Roman" w:cs="Times New Roman"/>
          <w:color w:val="080707"/>
          <w:sz w:val="24"/>
          <w:szCs w:val="24"/>
          <w:highlight w:val="white"/>
        </w:rPr>
        <w:t>Click save</w:t>
      </w:r>
      <w:r>
        <w:rPr>
          <w:color w:val="080707"/>
          <w:sz w:val="21"/>
          <w:szCs w:val="21"/>
          <w:highlight w:val="white"/>
        </w:rPr>
        <w:t>.</w:t>
      </w:r>
    </w:p>
    <w:p w14:paraId="3CD037BD" w14:textId="77777777" w:rsidR="008C68F0" w:rsidRDefault="008C68F0">
      <w:pPr>
        <w:rPr>
          <w:color w:val="080707"/>
          <w:sz w:val="21"/>
          <w:szCs w:val="21"/>
          <w:highlight w:val="white"/>
        </w:rPr>
      </w:pPr>
    </w:p>
    <w:p w14:paraId="1AF72A46" w14:textId="77777777" w:rsidR="008C68F0" w:rsidRPr="00655241" w:rsidRDefault="00000000">
      <w:pPr>
        <w:rPr>
          <w:rFonts w:ascii="Times New Roman" w:hAnsi="Times New Roman" w:cs="Times New Roman"/>
          <w:b/>
          <w:color w:val="080707"/>
          <w:sz w:val="24"/>
          <w:szCs w:val="24"/>
          <w:highlight w:val="white"/>
        </w:rPr>
      </w:pPr>
      <w:r w:rsidRPr="00655241">
        <w:rPr>
          <w:rFonts w:ascii="Times New Roman" w:hAnsi="Times New Roman" w:cs="Times New Roman"/>
          <w:b/>
          <w:color w:val="080707"/>
          <w:sz w:val="24"/>
          <w:szCs w:val="24"/>
          <w:highlight w:val="white"/>
        </w:rPr>
        <w:t>NOTE: The owner gets daily email notification of that rice mill report.so that he can see all data remotely.</w:t>
      </w:r>
    </w:p>
    <w:p w14:paraId="171D8664" w14:textId="77777777" w:rsidR="008C68F0" w:rsidRDefault="008C68F0">
      <w:pPr>
        <w:rPr>
          <w:color w:val="080707"/>
          <w:sz w:val="21"/>
          <w:szCs w:val="21"/>
          <w:highlight w:val="white"/>
        </w:rPr>
      </w:pPr>
    </w:p>
    <w:p w14:paraId="62B95E54" w14:textId="77777777" w:rsidR="008C68F0" w:rsidRDefault="00000000">
      <w:pPr>
        <w:pStyle w:val="Heading2"/>
        <w:widowControl w:val="0"/>
        <w:spacing w:before="351" w:line="240" w:lineRule="auto"/>
        <w:rPr>
          <w:rFonts w:ascii="Times New Roman" w:eastAsia="Times New Roman" w:hAnsi="Times New Roman" w:cs="Times New Roman"/>
          <w:b/>
          <w:sz w:val="28"/>
          <w:szCs w:val="28"/>
        </w:rPr>
      </w:pPr>
      <w:bookmarkStart w:id="50" w:name="_heading=h.206ipza" w:colFirst="0" w:colLast="0"/>
      <w:bookmarkEnd w:id="50"/>
      <w:r>
        <w:rPr>
          <w:rFonts w:ascii="Times New Roman" w:eastAsia="Times New Roman" w:hAnsi="Times New Roman" w:cs="Times New Roman"/>
          <w:b/>
          <w:sz w:val="28"/>
          <w:szCs w:val="28"/>
        </w:rPr>
        <w:t>Activity 3</w:t>
      </w:r>
      <w:r>
        <w:rPr>
          <w:rFonts w:ascii="Times New Roman" w:eastAsia="Times New Roman" w:hAnsi="Times New Roman" w:cs="Times New Roman"/>
          <w:b/>
          <w:sz w:val="28"/>
          <w:szCs w:val="28"/>
          <w:highlight w:val="white"/>
        </w:rPr>
        <w:t>:</w:t>
      </w:r>
      <w:r>
        <w:rPr>
          <w:rFonts w:ascii="Times New Roman" w:eastAsia="Times New Roman" w:hAnsi="Times New Roman" w:cs="Times New Roman"/>
          <w:b/>
          <w:sz w:val="28"/>
          <w:szCs w:val="28"/>
        </w:rPr>
        <w:t xml:space="preserve"> create a report folder </w:t>
      </w:r>
    </w:p>
    <w:p w14:paraId="7C649899" w14:textId="77777777" w:rsidR="008C68F0" w:rsidRDefault="008C68F0"/>
    <w:p w14:paraId="3A3F2EDA" w14:textId="77777777" w:rsidR="008C68F0" w:rsidRDefault="00000000">
      <w:pPr>
        <w:widowControl w:val="0"/>
        <w:numPr>
          <w:ilvl w:val="0"/>
          <w:numId w:val="22"/>
        </w:numPr>
        <w:spacing w:before="68"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app launcher and search for reports.</w:t>
      </w:r>
    </w:p>
    <w:p w14:paraId="24F5320B" w14:textId="77777777" w:rsidR="008C68F0" w:rsidRDefault="00000000">
      <w:pPr>
        <w:widowControl w:val="0"/>
        <w:numPr>
          <w:ilvl w:val="0"/>
          <w:numId w:val="22"/>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Double click on the </w:t>
      </w:r>
      <w:proofErr w:type="gramStart"/>
      <w:r>
        <w:rPr>
          <w:rFonts w:ascii="Times New Roman" w:eastAsia="Times New Roman" w:hAnsi="Times New Roman" w:cs="Times New Roman"/>
          <w:sz w:val="24"/>
          <w:szCs w:val="24"/>
        </w:rPr>
        <w:t>report,  “</w:t>
      </w:r>
      <w:proofErr w:type="gramEnd"/>
      <w:r>
        <w:rPr>
          <w:rFonts w:ascii="Times New Roman" w:eastAsia="Times New Roman" w:hAnsi="Times New Roman" w:cs="Times New Roman"/>
          <w:sz w:val="24"/>
          <w:szCs w:val="24"/>
        </w:rPr>
        <w:t xml:space="preserve"> reports tab” will be auto populated in the navigation bar.</w:t>
      </w:r>
    </w:p>
    <w:p w14:paraId="6D8DA975" w14:textId="77777777" w:rsidR="008C68F0" w:rsidRDefault="00000000">
      <w:pPr>
        <w:widowControl w:val="0"/>
        <w:numPr>
          <w:ilvl w:val="0"/>
          <w:numId w:val="22"/>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the report tab, click on the new folder. </w:t>
      </w:r>
    </w:p>
    <w:p w14:paraId="6EAAE90F" w14:textId="77777777" w:rsidR="008C68F0" w:rsidRDefault="00000000">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A6D9CCA" wp14:editId="0A24E081">
            <wp:extent cx="5731200" cy="1244600"/>
            <wp:effectExtent l="0" t="0" r="0" b="0"/>
            <wp:docPr id="11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6"/>
                    <a:srcRect/>
                    <a:stretch>
                      <a:fillRect/>
                    </a:stretch>
                  </pic:blipFill>
                  <pic:spPr>
                    <a:xfrm>
                      <a:off x="0" y="0"/>
                      <a:ext cx="5731200" cy="1244600"/>
                    </a:xfrm>
                    <a:prstGeom prst="rect">
                      <a:avLst/>
                    </a:prstGeom>
                    <a:ln/>
                  </pic:spPr>
                </pic:pic>
              </a:graphicData>
            </a:graphic>
          </wp:inline>
        </w:drawing>
      </w:r>
    </w:p>
    <w:p w14:paraId="2DBBD285" w14:textId="77777777" w:rsidR="008C68F0" w:rsidRDefault="00000000">
      <w:pPr>
        <w:widowControl w:val="0"/>
        <w:numPr>
          <w:ilvl w:val="0"/>
          <w:numId w:val="22"/>
        </w:numPr>
        <w:spacing w:before="68"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 the Folder label as “estimated rice per </w:t>
      </w:r>
      <w:proofErr w:type="gramStart"/>
      <w:r>
        <w:rPr>
          <w:rFonts w:ascii="Times New Roman" w:eastAsia="Times New Roman" w:hAnsi="Times New Roman" w:cs="Times New Roman"/>
          <w:sz w:val="24"/>
          <w:szCs w:val="24"/>
        </w:rPr>
        <w:t>day ”</w:t>
      </w:r>
      <w:proofErr w:type="gramEnd"/>
      <w:r>
        <w:rPr>
          <w:rFonts w:ascii="Times New Roman" w:eastAsia="Times New Roman" w:hAnsi="Times New Roman" w:cs="Times New Roman"/>
          <w:sz w:val="24"/>
          <w:szCs w:val="24"/>
        </w:rPr>
        <w:t xml:space="preserve">, Folder unique name will be auto </w:t>
      </w:r>
      <w:r>
        <w:rPr>
          <w:rFonts w:ascii="Times New Roman" w:eastAsia="Times New Roman" w:hAnsi="Times New Roman" w:cs="Times New Roman"/>
          <w:sz w:val="24"/>
          <w:szCs w:val="24"/>
        </w:rPr>
        <w:lastRenderedPageBreak/>
        <w:t>populated.</w:t>
      </w:r>
    </w:p>
    <w:p w14:paraId="19880BB7" w14:textId="77777777" w:rsidR="008C68F0" w:rsidRDefault="00000000">
      <w:pPr>
        <w:widowControl w:val="0"/>
        <w:numPr>
          <w:ilvl w:val="0"/>
          <w:numId w:val="22"/>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Click save.</w:t>
      </w:r>
    </w:p>
    <w:p w14:paraId="13362554" w14:textId="77777777" w:rsidR="008C68F0" w:rsidRDefault="00000000">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3C576A7" wp14:editId="0965AA94">
            <wp:extent cx="5943600" cy="2743200"/>
            <wp:effectExtent l="0" t="0" r="0" b="0"/>
            <wp:docPr id="10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7"/>
                    <a:srcRect/>
                    <a:stretch>
                      <a:fillRect/>
                    </a:stretch>
                  </pic:blipFill>
                  <pic:spPr>
                    <a:xfrm>
                      <a:off x="0" y="0"/>
                      <a:ext cx="5943600" cy="2743200"/>
                    </a:xfrm>
                    <a:prstGeom prst="rect">
                      <a:avLst/>
                    </a:prstGeom>
                    <a:ln/>
                  </pic:spPr>
                </pic:pic>
              </a:graphicData>
            </a:graphic>
          </wp:inline>
        </w:drawing>
      </w:r>
    </w:p>
    <w:p w14:paraId="1F42C3AF" w14:textId="77777777" w:rsidR="008C68F0" w:rsidRDefault="00000000">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1.navigate to app launcher and click reports on that.</w:t>
      </w:r>
    </w:p>
    <w:p w14:paraId="5F59E4F1" w14:textId="77777777" w:rsidR="008C68F0" w:rsidRDefault="00000000">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2.click all reports.</w:t>
      </w:r>
    </w:p>
    <w:p w14:paraId="16B0DFA0" w14:textId="77777777" w:rsidR="008C68F0" w:rsidRDefault="00000000">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Select the range of amount per day drop down in that click move.</w:t>
      </w:r>
    </w:p>
    <w:p w14:paraId="1A7FAA16" w14:textId="77777777" w:rsidR="008C68F0" w:rsidRDefault="00000000">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noProof/>
          <w:sz w:val="24"/>
          <w:szCs w:val="24"/>
        </w:rPr>
        <w:drawing>
          <wp:inline distT="114300" distB="114300" distL="114300" distR="114300" wp14:anchorId="1C4DB54D" wp14:editId="6C311406">
            <wp:extent cx="5943600" cy="2413000"/>
            <wp:effectExtent l="0" t="0" r="0" b="0"/>
            <wp:docPr id="10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8"/>
                    <a:srcRect/>
                    <a:stretch>
                      <a:fillRect/>
                    </a:stretch>
                  </pic:blipFill>
                  <pic:spPr>
                    <a:xfrm>
                      <a:off x="0" y="0"/>
                      <a:ext cx="5943600" cy="241300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2EACC0DF" w14:textId="77777777" w:rsidR="008C68F0" w:rsidRDefault="00000000">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Select estimated rice per day folder and select folder.</w:t>
      </w:r>
    </w:p>
    <w:p w14:paraId="346FEB4D" w14:textId="77777777" w:rsidR="008C68F0" w:rsidRDefault="00000000">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1DA2E34" wp14:editId="1A2B5CD5">
            <wp:extent cx="5943600" cy="2806700"/>
            <wp:effectExtent l="0" t="0" r="0" b="0"/>
            <wp:docPr id="12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9"/>
                    <a:srcRect/>
                    <a:stretch>
                      <a:fillRect/>
                    </a:stretch>
                  </pic:blipFill>
                  <pic:spPr>
                    <a:xfrm>
                      <a:off x="0" y="0"/>
                      <a:ext cx="5943600" cy="2806700"/>
                    </a:xfrm>
                    <a:prstGeom prst="rect">
                      <a:avLst/>
                    </a:prstGeom>
                    <a:ln/>
                  </pic:spPr>
                </pic:pic>
              </a:graphicData>
            </a:graphic>
          </wp:inline>
        </w:drawing>
      </w:r>
    </w:p>
    <w:p w14:paraId="44A2BCF8" w14:textId="77777777" w:rsidR="008C68F0" w:rsidRDefault="008C68F0">
      <w:pPr>
        <w:widowControl w:val="0"/>
        <w:spacing w:before="68" w:line="240" w:lineRule="auto"/>
        <w:rPr>
          <w:rFonts w:ascii="Times New Roman" w:eastAsia="Times New Roman" w:hAnsi="Times New Roman" w:cs="Times New Roman"/>
          <w:sz w:val="24"/>
          <w:szCs w:val="24"/>
        </w:rPr>
      </w:pPr>
    </w:p>
    <w:p w14:paraId="32384153" w14:textId="77777777" w:rsidR="008C68F0" w:rsidRDefault="00000000">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 if you want to see the report which you have created then go to reports - all folders - estimated rice per day - your report will appear in this way.</w:t>
      </w:r>
    </w:p>
    <w:p w14:paraId="332ECEB7" w14:textId="77777777" w:rsidR="008C68F0" w:rsidRDefault="008C68F0">
      <w:pPr>
        <w:widowControl w:val="0"/>
        <w:spacing w:before="68" w:line="240" w:lineRule="auto"/>
        <w:rPr>
          <w:rFonts w:ascii="Times New Roman" w:eastAsia="Times New Roman" w:hAnsi="Times New Roman" w:cs="Times New Roman"/>
          <w:sz w:val="24"/>
          <w:szCs w:val="24"/>
        </w:rPr>
      </w:pPr>
    </w:p>
    <w:p w14:paraId="25BD19D9" w14:textId="77777777" w:rsidR="008C68F0" w:rsidRDefault="008C68F0">
      <w:pPr>
        <w:widowControl w:val="0"/>
        <w:spacing w:before="68" w:line="240" w:lineRule="auto"/>
        <w:rPr>
          <w:rFonts w:ascii="Times New Roman" w:eastAsia="Times New Roman" w:hAnsi="Times New Roman" w:cs="Times New Roman"/>
          <w:sz w:val="24"/>
          <w:szCs w:val="24"/>
        </w:rPr>
      </w:pPr>
    </w:p>
    <w:p w14:paraId="62956BBA" w14:textId="77777777" w:rsidR="008C68F0" w:rsidRDefault="008C68F0">
      <w:pPr>
        <w:widowControl w:val="0"/>
        <w:spacing w:before="68" w:line="240" w:lineRule="auto"/>
        <w:rPr>
          <w:rFonts w:ascii="Times New Roman" w:eastAsia="Times New Roman" w:hAnsi="Times New Roman" w:cs="Times New Roman"/>
          <w:sz w:val="24"/>
          <w:szCs w:val="24"/>
        </w:rPr>
      </w:pPr>
    </w:p>
    <w:p w14:paraId="1952ACDE" w14:textId="22F8D23E" w:rsidR="008C68F0" w:rsidRDefault="00000000">
      <w:pPr>
        <w:pStyle w:val="Heading1"/>
        <w:rPr>
          <w:rFonts w:ascii="Times New Roman" w:eastAsia="Times New Roman" w:hAnsi="Times New Roman" w:cs="Times New Roman"/>
          <w:b/>
          <w:sz w:val="28"/>
          <w:szCs w:val="28"/>
        </w:rPr>
      </w:pPr>
      <w:bookmarkStart w:id="51" w:name="_heading=h.4k668n3" w:colFirst="0" w:colLast="0"/>
      <w:bookmarkEnd w:id="51"/>
      <w:r>
        <w:rPr>
          <w:rFonts w:ascii="Times New Roman" w:eastAsia="Times New Roman" w:hAnsi="Times New Roman" w:cs="Times New Roman"/>
          <w:b/>
          <w:sz w:val="28"/>
          <w:szCs w:val="28"/>
        </w:rPr>
        <w:t xml:space="preserve">Milestone </w:t>
      </w:r>
      <w:proofErr w:type="gramStart"/>
      <w:r>
        <w:rPr>
          <w:rFonts w:ascii="Times New Roman" w:eastAsia="Times New Roman" w:hAnsi="Times New Roman" w:cs="Times New Roman"/>
          <w:b/>
          <w:sz w:val="28"/>
          <w:szCs w:val="28"/>
        </w:rPr>
        <w:t>1</w:t>
      </w:r>
      <w:r w:rsidR="00FA753C">
        <w:rPr>
          <w:rFonts w:ascii="Times New Roman" w:eastAsia="Times New Roman" w:hAnsi="Times New Roman" w:cs="Times New Roman"/>
          <w:b/>
          <w:sz w:val="28"/>
          <w:szCs w:val="28"/>
        </w:rPr>
        <w:t>2</w:t>
      </w:r>
      <w:r>
        <w:rPr>
          <w:rFonts w:ascii="Times New Roman" w:eastAsia="Times New Roman" w:hAnsi="Times New Roman" w:cs="Times New Roman"/>
          <w:b/>
          <w:sz w:val="28"/>
          <w:szCs w:val="28"/>
        </w:rPr>
        <w:t xml:space="preserve"> :</w:t>
      </w:r>
      <w:proofErr w:type="gramEnd"/>
      <w:r>
        <w:rPr>
          <w:rFonts w:ascii="Times New Roman" w:eastAsia="Times New Roman" w:hAnsi="Times New Roman" w:cs="Times New Roman"/>
          <w:b/>
          <w:sz w:val="28"/>
          <w:szCs w:val="28"/>
        </w:rPr>
        <w:t xml:space="preserve"> Dashboards</w:t>
      </w:r>
    </w:p>
    <w:p w14:paraId="13BE8283"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p>
    <w:p w14:paraId="0EA1A878" w14:textId="77777777" w:rsidR="008C68F0" w:rsidRDefault="00000000">
      <w:pPr>
        <w:pStyle w:val="Heading2"/>
        <w:rPr>
          <w:rFonts w:ascii="Times New Roman" w:eastAsia="Times New Roman" w:hAnsi="Times New Roman" w:cs="Times New Roman"/>
          <w:b/>
          <w:sz w:val="24"/>
          <w:szCs w:val="24"/>
        </w:rPr>
      </w:pPr>
      <w:bookmarkStart w:id="52" w:name="_heading=h.2zbgiuw" w:colFirst="0" w:colLast="0"/>
      <w:bookmarkEnd w:id="52"/>
      <w:r>
        <w:rPr>
          <w:rFonts w:ascii="Times New Roman" w:eastAsia="Times New Roman" w:hAnsi="Times New Roman" w:cs="Times New Roman"/>
          <w:b/>
          <w:sz w:val="24"/>
          <w:szCs w:val="24"/>
        </w:rPr>
        <w:t>Activity 1: Create Dashboard Folder</w:t>
      </w:r>
    </w:p>
    <w:p w14:paraId="6AC8C501" w14:textId="77777777" w:rsidR="008C68F0" w:rsidRDefault="00000000">
      <w:pPr>
        <w:widowControl w:val="0"/>
        <w:numPr>
          <w:ilvl w:val="0"/>
          <w:numId w:val="28"/>
        </w:numPr>
        <w:spacing w:before="37"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app launcher and search for the dashboard.</w:t>
      </w:r>
    </w:p>
    <w:p w14:paraId="333AA728" w14:textId="77777777" w:rsidR="008C68F0" w:rsidRDefault="00000000">
      <w:pPr>
        <w:widowControl w:val="0"/>
        <w:numPr>
          <w:ilvl w:val="0"/>
          <w:numId w:val="28"/>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dashboard tab.</w:t>
      </w:r>
    </w:p>
    <w:p w14:paraId="6C2B83AB" w14:textId="77777777" w:rsidR="008C68F0" w:rsidRDefault="00000000">
      <w:pPr>
        <w:widowControl w:val="0"/>
        <w:numPr>
          <w:ilvl w:val="0"/>
          <w:numId w:val="28"/>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the new folder, give the folder label as </w:t>
      </w:r>
      <w:proofErr w:type="gramStart"/>
      <w:r>
        <w:rPr>
          <w:rFonts w:ascii="Times New Roman" w:eastAsia="Times New Roman" w:hAnsi="Times New Roman" w:cs="Times New Roman"/>
          <w:sz w:val="24"/>
          <w:szCs w:val="24"/>
        </w:rPr>
        <w:t>“ amount</w:t>
      </w:r>
      <w:proofErr w:type="gramEnd"/>
      <w:r>
        <w:rPr>
          <w:rFonts w:ascii="Times New Roman" w:eastAsia="Times New Roman" w:hAnsi="Times New Roman" w:cs="Times New Roman"/>
          <w:sz w:val="24"/>
          <w:szCs w:val="24"/>
        </w:rPr>
        <w:t xml:space="preserve"> data  dashboard”.</w:t>
      </w:r>
    </w:p>
    <w:p w14:paraId="5C6724AA" w14:textId="77777777" w:rsidR="008C68F0" w:rsidRDefault="00000000">
      <w:pPr>
        <w:widowControl w:val="0"/>
        <w:numPr>
          <w:ilvl w:val="0"/>
          <w:numId w:val="28"/>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Folder unique names will be auto populated.</w:t>
      </w:r>
    </w:p>
    <w:p w14:paraId="7BF67D2C" w14:textId="77777777" w:rsidR="008C68F0" w:rsidRDefault="00000000">
      <w:pPr>
        <w:widowControl w:val="0"/>
        <w:numPr>
          <w:ilvl w:val="0"/>
          <w:numId w:val="28"/>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Click save.</w:t>
      </w:r>
    </w:p>
    <w:p w14:paraId="3A2D0502" w14:textId="77777777" w:rsidR="008C68F0" w:rsidRDefault="00000000">
      <w:pPr>
        <w:widowControl w:val="0"/>
        <w:numPr>
          <w:ilvl w:val="0"/>
          <w:numId w:val="28"/>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C9505FD" wp14:editId="4C136DA3">
            <wp:extent cx="5943600" cy="2489200"/>
            <wp:effectExtent l="0" t="0" r="0" b="0"/>
            <wp:docPr id="12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0"/>
                    <a:srcRect/>
                    <a:stretch>
                      <a:fillRect/>
                    </a:stretch>
                  </pic:blipFill>
                  <pic:spPr>
                    <a:xfrm>
                      <a:off x="0" y="0"/>
                      <a:ext cx="5943600" cy="2489200"/>
                    </a:xfrm>
                    <a:prstGeom prst="rect">
                      <a:avLst/>
                    </a:prstGeom>
                    <a:ln/>
                  </pic:spPr>
                </pic:pic>
              </a:graphicData>
            </a:graphic>
          </wp:inline>
        </w:drawing>
      </w:r>
    </w:p>
    <w:p w14:paraId="6C25F9A9" w14:textId="77777777" w:rsidR="008C68F0" w:rsidRDefault="008C68F0">
      <w:pPr>
        <w:widowControl w:val="0"/>
        <w:spacing w:before="37" w:line="240" w:lineRule="auto"/>
        <w:rPr>
          <w:rFonts w:ascii="Times New Roman" w:eastAsia="Times New Roman" w:hAnsi="Times New Roman" w:cs="Times New Roman"/>
          <w:sz w:val="24"/>
          <w:szCs w:val="24"/>
        </w:rPr>
      </w:pPr>
    </w:p>
    <w:p w14:paraId="07E7C3BB" w14:textId="77777777" w:rsidR="008C68F0" w:rsidRDefault="008C68F0">
      <w:pPr>
        <w:widowControl w:val="0"/>
        <w:spacing w:before="37" w:line="240" w:lineRule="auto"/>
        <w:rPr>
          <w:rFonts w:ascii="Times New Roman" w:eastAsia="Times New Roman" w:hAnsi="Times New Roman" w:cs="Times New Roman"/>
          <w:sz w:val="24"/>
          <w:szCs w:val="24"/>
        </w:rPr>
      </w:pPr>
    </w:p>
    <w:p w14:paraId="614C8FCF" w14:textId="77777777" w:rsidR="008C68F0" w:rsidRDefault="008C68F0">
      <w:pPr>
        <w:widowControl w:val="0"/>
        <w:spacing w:before="37" w:line="240" w:lineRule="auto"/>
        <w:rPr>
          <w:rFonts w:ascii="Times New Roman" w:eastAsia="Times New Roman" w:hAnsi="Times New Roman" w:cs="Times New Roman"/>
          <w:sz w:val="24"/>
          <w:szCs w:val="24"/>
        </w:rPr>
      </w:pPr>
    </w:p>
    <w:p w14:paraId="5135DEDA" w14:textId="77777777" w:rsidR="008C68F0" w:rsidRDefault="008C68F0">
      <w:pPr>
        <w:widowControl w:val="0"/>
        <w:spacing w:before="37" w:line="240" w:lineRule="auto"/>
        <w:rPr>
          <w:rFonts w:ascii="Times New Roman" w:eastAsia="Times New Roman" w:hAnsi="Times New Roman" w:cs="Times New Roman"/>
          <w:sz w:val="24"/>
          <w:szCs w:val="24"/>
        </w:rPr>
      </w:pPr>
    </w:p>
    <w:p w14:paraId="1AB32531" w14:textId="77777777" w:rsidR="008C68F0" w:rsidRDefault="008C68F0">
      <w:pPr>
        <w:widowControl w:val="0"/>
        <w:spacing w:before="37" w:line="240" w:lineRule="auto"/>
        <w:rPr>
          <w:rFonts w:ascii="Times New Roman" w:eastAsia="Times New Roman" w:hAnsi="Times New Roman" w:cs="Times New Roman"/>
          <w:sz w:val="24"/>
          <w:szCs w:val="24"/>
        </w:rPr>
      </w:pPr>
    </w:p>
    <w:p w14:paraId="65A69407" w14:textId="77777777" w:rsidR="008C68F0" w:rsidRDefault="00000000">
      <w:pPr>
        <w:pStyle w:val="Heading2"/>
        <w:rPr>
          <w:rFonts w:ascii="Times New Roman" w:eastAsia="Times New Roman" w:hAnsi="Times New Roman" w:cs="Times New Roman"/>
          <w:b/>
          <w:sz w:val="24"/>
          <w:szCs w:val="24"/>
        </w:rPr>
      </w:pPr>
      <w:bookmarkStart w:id="53" w:name="_heading=h.1egqt2p" w:colFirst="0" w:colLast="0"/>
      <w:bookmarkEnd w:id="53"/>
      <w:r>
        <w:rPr>
          <w:rFonts w:ascii="Times New Roman" w:eastAsia="Times New Roman" w:hAnsi="Times New Roman" w:cs="Times New Roman"/>
          <w:b/>
          <w:sz w:val="24"/>
          <w:szCs w:val="24"/>
        </w:rPr>
        <w:t>Activity 2: Create Dashboard</w:t>
      </w:r>
    </w:p>
    <w:p w14:paraId="4289B878" w14:textId="77777777" w:rsidR="008C68F0" w:rsidRDefault="008C68F0">
      <w:pPr>
        <w:rPr>
          <w:rFonts w:ascii="Times New Roman" w:eastAsia="Times New Roman" w:hAnsi="Times New Roman" w:cs="Times New Roman"/>
          <w:b/>
          <w:sz w:val="24"/>
          <w:szCs w:val="24"/>
        </w:rPr>
      </w:pPr>
    </w:p>
    <w:p w14:paraId="3876AAF6" w14:textId="77777777" w:rsidR="008C68F0" w:rsidRPr="00384248" w:rsidRDefault="00000000">
      <w:pPr>
        <w:widowControl w:val="0"/>
        <w:numPr>
          <w:ilvl w:val="0"/>
          <w:numId w:val="11"/>
        </w:numPr>
        <w:spacing w:before="37" w:line="240" w:lineRule="auto"/>
        <w:ind w:left="425"/>
        <w:rPr>
          <w:rFonts w:ascii="Times New Roman" w:eastAsia="Times New Roman" w:hAnsi="Times New Roman" w:cs="Times New Roman"/>
          <w:sz w:val="24"/>
          <w:szCs w:val="24"/>
        </w:rPr>
      </w:pPr>
      <w:r w:rsidRPr="00384248">
        <w:rPr>
          <w:rFonts w:ascii="Times New Roman" w:eastAsia="Cardo" w:hAnsi="Times New Roman" w:cs="Times New Roman"/>
          <w:sz w:val="24"/>
          <w:szCs w:val="24"/>
        </w:rPr>
        <w:t>Go to the app → click on the Dashboards tabs.</w:t>
      </w:r>
    </w:p>
    <w:p w14:paraId="3B897144" w14:textId="77777777" w:rsidR="008C68F0" w:rsidRDefault="00000000">
      <w:pPr>
        <w:widowControl w:val="0"/>
        <w:spacing w:before="37" w:line="240" w:lineRule="auto"/>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061DEEF" wp14:editId="65B22CB2">
            <wp:extent cx="5731200" cy="1384300"/>
            <wp:effectExtent l="0" t="0" r="0" b="0"/>
            <wp:docPr id="12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1"/>
                    <a:srcRect/>
                    <a:stretch>
                      <a:fillRect/>
                    </a:stretch>
                  </pic:blipFill>
                  <pic:spPr>
                    <a:xfrm>
                      <a:off x="0" y="0"/>
                      <a:ext cx="5731200" cy="1384300"/>
                    </a:xfrm>
                    <a:prstGeom prst="rect">
                      <a:avLst/>
                    </a:prstGeom>
                    <a:ln/>
                  </pic:spPr>
                </pic:pic>
              </a:graphicData>
            </a:graphic>
          </wp:inline>
        </w:drawing>
      </w:r>
    </w:p>
    <w:p w14:paraId="22CB05A3" w14:textId="77777777" w:rsidR="008C68F0" w:rsidRDefault="00000000">
      <w:pPr>
        <w:widowControl w:val="0"/>
        <w:numPr>
          <w:ilvl w:val="0"/>
          <w:numId w:val="11"/>
        </w:numPr>
        <w:spacing w:before="37"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Give a Name and select the folder that was created, and click on create.</w:t>
      </w:r>
    </w:p>
    <w:p w14:paraId="61A40013" w14:textId="77777777" w:rsidR="008C68F0"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F699981" wp14:editId="1132D8D6">
            <wp:extent cx="5943600" cy="4038600"/>
            <wp:effectExtent l="0" t="0" r="0" b="0"/>
            <wp:docPr id="12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2"/>
                    <a:srcRect/>
                    <a:stretch>
                      <a:fillRect/>
                    </a:stretch>
                  </pic:blipFill>
                  <pic:spPr>
                    <a:xfrm>
                      <a:off x="0" y="0"/>
                      <a:ext cx="5943600" cy="4038600"/>
                    </a:xfrm>
                    <a:prstGeom prst="rect">
                      <a:avLst/>
                    </a:prstGeom>
                    <a:ln/>
                  </pic:spPr>
                </pic:pic>
              </a:graphicData>
            </a:graphic>
          </wp:inline>
        </w:drawing>
      </w:r>
    </w:p>
    <w:p w14:paraId="6BA3CC24" w14:textId="77777777" w:rsidR="008C68F0" w:rsidRDefault="00000000">
      <w:pPr>
        <w:widowControl w:val="0"/>
        <w:numPr>
          <w:ilvl w:val="0"/>
          <w:numId w:val="25"/>
        </w:numPr>
        <w:spacing w:before="37"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Select add component.</w:t>
      </w:r>
    </w:p>
    <w:p w14:paraId="05DB68DC" w14:textId="77777777" w:rsidR="008C68F0" w:rsidRDefault="00000000">
      <w:pPr>
        <w:widowControl w:val="0"/>
        <w:spacing w:before="37" w:line="240" w:lineRule="auto"/>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6B53DAA" wp14:editId="520B9E3D">
            <wp:extent cx="5731200" cy="533400"/>
            <wp:effectExtent l="0" t="0" r="0" b="0"/>
            <wp:docPr id="12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3"/>
                    <a:srcRect/>
                    <a:stretch>
                      <a:fillRect/>
                    </a:stretch>
                  </pic:blipFill>
                  <pic:spPr>
                    <a:xfrm>
                      <a:off x="0" y="0"/>
                      <a:ext cx="5731200" cy="533400"/>
                    </a:xfrm>
                    <a:prstGeom prst="rect">
                      <a:avLst/>
                    </a:prstGeom>
                    <a:ln/>
                  </pic:spPr>
                </pic:pic>
              </a:graphicData>
            </a:graphic>
          </wp:inline>
        </w:drawing>
      </w:r>
    </w:p>
    <w:p w14:paraId="4D526310" w14:textId="77777777" w:rsidR="008C68F0" w:rsidRDefault="008C68F0">
      <w:pPr>
        <w:widowControl w:val="0"/>
        <w:spacing w:before="37" w:line="240" w:lineRule="auto"/>
        <w:rPr>
          <w:rFonts w:ascii="Times New Roman" w:eastAsia="Times New Roman" w:hAnsi="Times New Roman" w:cs="Times New Roman"/>
          <w:sz w:val="24"/>
          <w:szCs w:val="24"/>
        </w:rPr>
      </w:pPr>
    </w:p>
    <w:p w14:paraId="6CAF3DEB" w14:textId="77777777" w:rsidR="008C68F0" w:rsidRDefault="008C68F0">
      <w:pPr>
        <w:widowControl w:val="0"/>
        <w:spacing w:before="37" w:line="240" w:lineRule="auto"/>
        <w:rPr>
          <w:rFonts w:ascii="Times New Roman" w:eastAsia="Times New Roman" w:hAnsi="Times New Roman" w:cs="Times New Roman"/>
          <w:sz w:val="24"/>
          <w:szCs w:val="24"/>
        </w:rPr>
      </w:pPr>
    </w:p>
    <w:p w14:paraId="19E749CC" w14:textId="77777777" w:rsidR="008C68F0" w:rsidRDefault="00000000">
      <w:pPr>
        <w:widowControl w:val="0"/>
        <w:numPr>
          <w:ilvl w:val="0"/>
          <w:numId w:val="40"/>
        </w:numPr>
        <w:spacing w:before="37"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Select a Report and click on select.</w:t>
      </w:r>
    </w:p>
    <w:p w14:paraId="5906E077" w14:textId="77777777" w:rsidR="008C68F0"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2C27130" wp14:editId="187D0EEA">
            <wp:extent cx="5943600" cy="2273300"/>
            <wp:effectExtent l="0" t="0" r="0" b="0"/>
            <wp:docPr id="13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4"/>
                    <a:srcRect/>
                    <a:stretch>
                      <a:fillRect/>
                    </a:stretch>
                  </pic:blipFill>
                  <pic:spPr>
                    <a:xfrm>
                      <a:off x="0" y="0"/>
                      <a:ext cx="5943600" cy="2273300"/>
                    </a:xfrm>
                    <a:prstGeom prst="rect">
                      <a:avLst/>
                    </a:prstGeom>
                    <a:ln/>
                  </pic:spPr>
                </pic:pic>
              </a:graphicData>
            </a:graphic>
          </wp:inline>
        </w:drawing>
      </w:r>
    </w:p>
    <w:p w14:paraId="77DE0866" w14:textId="77777777" w:rsidR="008C68F0" w:rsidRDefault="008C68F0">
      <w:pPr>
        <w:widowControl w:val="0"/>
        <w:spacing w:before="37" w:line="240" w:lineRule="auto"/>
        <w:rPr>
          <w:rFonts w:ascii="Times New Roman" w:eastAsia="Times New Roman" w:hAnsi="Times New Roman" w:cs="Times New Roman"/>
          <w:sz w:val="24"/>
          <w:szCs w:val="24"/>
        </w:rPr>
      </w:pPr>
    </w:p>
    <w:p w14:paraId="1BF522B9" w14:textId="77777777" w:rsidR="008C68F0" w:rsidRDefault="008C68F0">
      <w:pPr>
        <w:widowControl w:val="0"/>
        <w:spacing w:before="37" w:line="240" w:lineRule="auto"/>
        <w:rPr>
          <w:rFonts w:ascii="Times New Roman" w:eastAsia="Times New Roman" w:hAnsi="Times New Roman" w:cs="Times New Roman"/>
          <w:sz w:val="24"/>
          <w:szCs w:val="24"/>
        </w:rPr>
      </w:pPr>
    </w:p>
    <w:p w14:paraId="2641DBD0" w14:textId="77777777" w:rsidR="008C68F0" w:rsidRDefault="00000000">
      <w:pPr>
        <w:widowControl w:val="0"/>
        <w:numPr>
          <w:ilvl w:val="0"/>
          <w:numId w:val="24"/>
        </w:numPr>
        <w:spacing w:before="37"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Preview is shown below.</w:t>
      </w:r>
    </w:p>
    <w:p w14:paraId="479A94C7" w14:textId="77777777" w:rsidR="008C68F0" w:rsidRDefault="008C68F0">
      <w:pPr>
        <w:widowControl w:val="0"/>
        <w:spacing w:before="37" w:line="240" w:lineRule="auto"/>
        <w:rPr>
          <w:rFonts w:ascii="Times New Roman" w:eastAsia="Times New Roman" w:hAnsi="Times New Roman" w:cs="Times New Roman"/>
          <w:sz w:val="24"/>
          <w:szCs w:val="24"/>
        </w:rPr>
      </w:pPr>
    </w:p>
    <w:p w14:paraId="104A6472" w14:textId="523EC560" w:rsidR="008C68F0" w:rsidRDefault="00DD0FB8">
      <w:pPr>
        <w:widowControl w:val="0"/>
        <w:spacing w:before="37" w:line="240" w:lineRule="auto"/>
        <w:rPr>
          <w:rFonts w:ascii="Times New Roman" w:eastAsia="Times New Roman" w:hAnsi="Times New Roman" w:cs="Times New Roman"/>
          <w:sz w:val="24"/>
          <w:szCs w:val="24"/>
        </w:rPr>
      </w:pPr>
      <w:r>
        <w:rPr>
          <w:noProof/>
        </w:rPr>
        <w:drawing>
          <wp:inline distT="0" distB="0" distL="0" distR="0" wp14:anchorId="734E1ECF" wp14:editId="78F29604">
            <wp:extent cx="5943600" cy="2788285"/>
            <wp:effectExtent l="0" t="0" r="0" b="0"/>
            <wp:docPr id="13232976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2788285"/>
                    </a:xfrm>
                    <a:prstGeom prst="rect">
                      <a:avLst/>
                    </a:prstGeom>
                    <a:noFill/>
                    <a:ln>
                      <a:noFill/>
                    </a:ln>
                  </pic:spPr>
                </pic:pic>
              </a:graphicData>
            </a:graphic>
          </wp:inline>
        </w:drawing>
      </w:r>
    </w:p>
    <w:p w14:paraId="10FC2E34" w14:textId="77777777" w:rsidR="008C68F0"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Display as- vertical bar chart</w:t>
      </w:r>
    </w:p>
    <w:p w14:paraId="35852AA0" w14:textId="77777777" w:rsidR="008C68F0"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X-axis - rice taken by shops</w:t>
      </w:r>
    </w:p>
    <w:p w14:paraId="50C11CA2" w14:textId="77777777" w:rsidR="008C68F0"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Y-axis- sum of amount</w:t>
      </w:r>
    </w:p>
    <w:p w14:paraId="1B744AE5" w14:textId="77777777" w:rsidR="008C68F0"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Y-axis range - automatic</w:t>
      </w:r>
    </w:p>
    <w:p w14:paraId="5769F713" w14:textId="77777777" w:rsidR="008C68F0"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Sort by - rice taken by shops</w:t>
      </w:r>
    </w:p>
    <w:p w14:paraId="17388379" w14:textId="77777777" w:rsidR="008C68F0"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Component theme - dark.</w:t>
      </w:r>
    </w:p>
    <w:p w14:paraId="6E187E30" w14:textId="77777777" w:rsidR="008C68F0" w:rsidRDefault="008C68F0">
      <w:pPr>
        <w:widowControl w:val="0"/>
        <w:spacing w:before="37" w:line="240" w:lineRule="auto"/>
        <w:rPr>
          <w:rFonts w:ascii="Times New Roman" w:eastAsia="Times New Roman" w:hAnsi="Times New Roman" w:cs="Times New Roman"/>
          <w:sz w:val="24"/>
          <w:szCs w:val="24"/>
        </w:rPr>
      </w:pPr>
    </w:p>
    <w:p w14:paraId="3CADF159" w14:textId="77777777" w:rsidR="008C68F0"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the component</w:t>
      </w:r>
    </w:p>
    <w:p w14:paraId="7810AB2F" w14:textId="77777777" w:rsidR="008C68F0" w:rsidRDefault="008C68F0">
      <w:pPr>
        <w:widowControl w:val="0"/>
        <w:spacing w:before="37" w:line="240" w:lineRule="auto"/>
        <w:rPr>
          <w:rFonts w:ascii="Times New Roman" w:eastAsia="Times New Roman" w:hAnsi="Times New Roman" w:cs="Times New Roman"/>
          <w:sz w:val="24"/>
          <w:szCs w:val="24"/>
        </w:rPr>
      </w:pPr>
    </w:p>
    <w:p w14:paraId="328431B2" w14:textId="77777777" w:rsidR="008C68F0" w:rsidRDefault="008C68F0">
      <w:pPr>
        <w:widowControl w:val="0"/>
        <w:spacing w:before="37" w:line="240" w:lineRule="auto"/>
        <w:rPr>
          <w:rFonts w:ascii="Times New Roman" w:eastAsia="Times New Roman" w:hAnsi="Times New Roman" w:cs="Times New Roman"/>
          <w:sz w:val="24"/>
          <w:szCs w:val="24"/>
        </w:rPr>
      </w:pPr>
    </w:p>
    <w:p w14:paraId="14734AD0" w14:textId="77777777" w:rsidR="008C68F0" w:rsidRDefault="00000000">
      <w:pPr>
        <w:widowControl w:val="0"/>
        <w:spacing w:before="37"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Again</w:t>
      </w:r>
      <w:proofErr w:type="gramEnd"/>
      <w:r>
        <w:rPr>
          <w:rFonts w:ascii="Times New Roman" w:eastAsia="Times New Roman" w:hAnsi="Times New Roman" w:cs="Times New Roman"/>
          <w:sz w:val="24"/>
          <w:szCs w:val="24"/>
        </w:rPr>
        <w:t xml:space="preserve"> select add component with above same steps</w:t>
      </w:r>
    </w:p>
    <w:p w14:paraId="2609DC8A" w14:textId="77777777" w:rsidR="008C68F0"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roofErr w:type="gramStart"/>
      <w:r>
        <w:rPr>
          <w:rFonts w:ascii="Times New Roman" w:eastAsia="Times New Roman" w:hAnsi="Times New Roman" w:cs="Times New Roman"/>
          <w:sz w:val="24"/>
          <w:szCs w:val="24"/>
        </w:rPr>
        <w:t>display  as</w:t>
      </w:r>
      <w:proofErr w:type="gramEnd"/>
      <w:r>
        <w:rPr>
          <w:rFonts w:ascii="Times New Roman" w:eastAsia="Times New Roman" w:hAnsi="Times New Roman" w:cs="Times New Roman"/>
          <w:sz w:val="24"/>
          <w:szCs w:val="24"/>
        </w:rPr>
        <w:t xml:space="preserve"> donut chart</w:t>
      </w:r>
    </w:p>
    <w:p w14:paraId="635E5ED7" w14:textId="77777777" w:rsidR="008C68F0"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2.sort by - sum of amount</w:t>
      </w:r>
    </w:p>
    <w:p w14:paraId="36694D9A" w14:textId="77777777" w:rsidR="008C68F0"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3.title-range of amount per day</w:t>
      </w:r>
    </w:p>
    <w:p w14:paraId="00D2CB37" w14:textId="77777777" w:rsidR="008C68F0"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4.component theme dark</w:t>
      </w:r>
    </w:p>
    <w:p w14:paraId="31CAAE49" w14:textId="77777777" w:rsidR="008C68F0" w:rsidRDefault="008C68F0">
      <w:pPr>
        <w:widowControl w:val="0"/>
        <w:spacing w:before="37" w:line="240" w:lineRule="auto"/>
        <w:rPr>
          <w:rFonts w:ascii="Times New Roman" w:eastAsia="Times New Roman" w:hAnsi="Times New Roman" w:cs="Times New Roman"/>
          <w:sz w:val="24"/>
          <w:szCs w:val="24"/>
        </w:rPr>
      </w:pPr>
    </w:p>
    <w:p w14:paraId="478CEDED" w14:textId="77777777" w:rsidR="008C68F0"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5D803A4" wp14:editId="0B10888B">
            <wp:extent cx="3571875" cy="5505450"/>
            <wp:effectExtent l="0" t="0" r="0" b="0"/>
            <wp:docPr id="13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6"/>
                    <a:srcRect/>
                    <a:stretch>
                      <a:fillRect/>
                    </a:stretch>
                  </pic:blipFill>
                  <pic:spPr>
                    <a:xfrm>
                      <a:off x="0" y="0"/>
                      <a:ext cx="3571875" cy="5505450"/>
                    </a:xfrm>
                    <a:prstGeom prst="rect">
                      <a:avLst/>
                    </a:prstGeom>
                    <a:ln/>
                  </pic:spPr>
                </pic:pic>
              </a:graphicData>
            </a:graphic>
          </wp:inline>
        </w:drawing>
      </w:r>
    </w:p>
    <w:p w14:paraId="0490866A" w14:textId="77777777" w:rsidR="008C68F0" w:rsidRDefault="008C68F0">
      <w:pPr>
        <w:widowControl w:val="0"/>
        <w:spacing w:before="68" w:line="240" w:lineRule="auto"/>
        <w:rPr>
          <w:rFonts w:ascii="Times New Roman" w:eastAsia="Times New Roman" w:hAnsi="Times New Roman" w:cs="Times New Roman"/>
          <w:sz w:val="24"/>
          <w:szCs w:val="24"/>
        </w:rPr>
      </w:pPr>
    </w:p>
    <w:p w14:paraId="37813C1E" w14:textId="77777777" w:rsidR="008C68F0" w:rsidRDefault="008C68F0">
      <w:pPr>
        <w:widowControl w:val="0"/>
        <w:spacing w:before="68" w:line="240" w:lineRule="auto"/>
        <w:rPr>
          <w:rFonts w:ascii="Times New Roman" w:eastAsia="Times New Roman" w:hAnsi="Times New Roman" w:cs="Times New Roman"/>
          <w:sz w:val="24"/>
          <w:szCs w:val="24"/>
        </w:rPr>
      </w:pPr>
    </w:p>
    <w:p w14:paraId="73EC19CC" w14:textId="77777777" w:rsidR="008C68F0" w:rsidRDefault="008C68F0">
      <w:pPr>
        <w:widowControl w:val="0"/>
        <w:spacing w:before="37" w:line="240" w:lineRule="auto"/>
        <w:rPr>
          <w:rFonts w:ascii="Times New Roman" w:eastAsia="Times New Roman" w:hAnsi="Times New Roman" w:cs="Times New Roman"/>
          <w:sz w:val="24"/>
          <w:szCs w:val="24"/>
        </w:rPr>
      </w:pPr>
    </w:p>
    <w:p w14:paraId="43A68B37" w14:textId="77777777" w:rsidR="008C68F0" w:rsidRDefault="00000000">
      <w:pPr>
        <w:rPr>
          <w:color w:val="080707"/>
          <w:sz w:val="21"/>
          <w:szCs w:val="21"/>
          <w:highlight w:val="white"/>
        </w:rPr>
      </w:pPr>
      <w:r>
        <w:rPr>
          <w:color w:val="080707"/>
          <w:sz w:val="21"/>
          <w:szCs w:val="21"/>
          <w:highlight w:val="white"/>
        </w:rPr>
        <w:t>Click add.</w:t>
      </w:r>
    </w:p>
    <w:p w14:paraId="67378A3B" w14:textId="72833CC8" w:rsidR="008C68F0" w:rsidRDefault="00000000">
      <w:pPr>
        <w:rPr>
          <w:color w:val="080707"/>
          <w:sz w:val="21"/>
          <w:szCs w:val="21"/>
          <w:highlight w:val="white"/>
        </w:rPr>
      </w:pPr>
      <w:r>
        <w:rPr>
          <w:color w:val="080707"/>
          <w:sz w:val="21"/>
          <w:szCs w:val="21"/>
          <w:highlight w:val="white"/>
        </w:rPr>
        <w:lastRenderedPageBreak/>
        <w:t>Click save and done.</w:t>
      </w:r>
      <w:r w:rsidR="00DD0FB8" w:rsidRPr="00DD0FB8">
        <w:t xml:space="preserve"> </w:t>
      </w:r>
      <w:r w:rsidR="00DD0FB8">
        <w:rPr>
          <w:noProof/>
        </w:rPr>
        <w:drawing>
          <wp:inline distT="0" distB="0" distL="0" distR="0" wp14:anchorId="1D640C7E" wp14:editId="6CAB0BDA">
            <wp:extent cx="5943600" cy="3764280"/>
            <wp:effectExtent l="0" t="0" r="0" b="7620"/>
            <wp:docPr id="13011478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764280"/>
                    </a:xfrm>
                    <a:prstGeom prst="rect">
                      <a:avLst/>
                    </a:prstGeom>
                    <a:noFill/>
                    <a:ln>
                      <a:noFill/>
                    </a:ln>
                  </pic:spPr>
                </pic:pic>
              </a:graphicData>
            </a:graphic>
          </wp:inline>
        </w:drawing>
      </w:r>
    </w:p>
    <w:p w14:paraId="58BEDDB0" w14:textId="77777777" w:rsidR="008C68F0" w:rsidRDefault="008C68F0">
      <w:pPr>
        <w:rPr>
          <w:color w:val="080707"/>
          <w:sz w:val="21"/>
          <w:szCs w:val="21"/>
          <w:highlight w:val="white"/>
        </w:rPr>
      </w:pPr>
    </w:p>
    <w:p w14:paraId="2D4B8420" w14:textId="77777777" w:rsidR="008C68F0" w:rsidRDefault="008C68F0">
      <w:pPr>
        <w:rPr>
          <w:color w:val="080707"/>
          <w:sz w:val="21"/>
          <w:szCs w:val="21"/>
          <w:highlight w:val="white"/>
        </w:rPr>
      </w:pPr>
    </w:p>
    <w:sectPr w:rsidR="008C68F0" w:rsidSect="00FA753C">
      <w:headerReference w:type="default" r:id="rId78"/>
      <w:footerReference w:type="default" r:id="rId7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F533BC" w14:textId="77777777" w:rsidR="00A07640" w:rsidRDefault="00A07640">
      <w:pPr>
        <w:spacing w:line="240" w:lineRule="auto"/>
      </w:pPr>
      <w:r>
        <w:separator/>
      </w:r>
    </w:p>
  </w:endnote>
  <w:endnote w:type="continuationSeparator" w:id="0">
    <w:p w14:paraId="276C0A0E" w14:textId="77777777" w:rsidR="00A07640" w:rsidRDefault="00A0764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24CC11EB-D103-4E03-A16F-BA24D623ADFB}"/>
  </w:font>
  <w:font w:name="Arial">
    <w:panose1 w:val="020B0604020202020204"/>
    <w:charset w:val="00"/>
    <w:family w:val="swiss"/>
    <w:pitch w:val="variable"/>
    <w:sig w:usb0="E0002EFF" w:usb1="C000785B" w:usb2="00000009" w:usb3="00000000" w:csb0="000001FF" w:csb1="00000000"/>
  </w:font>
  <w:font w:name="Cardo">
    <w:altName w:val="Calibri"/>
    <w:charset w:val="00"/>
    <w:family w:val="auto"/>
    <w:pitch w:val="default"/>
    <w:embedRegular r:id="rId2" w:fontKey="{5CF64A82-3519-4A4B-AA1D-AC773001ECA9}"/>
  </w:font>
  <w:font w:name="Arial Unicode MS">
    <w:altName w:val="Arial"/>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embedRegular r:id="rId3" w:fontKey="{83796EA0-3313-4130-95EA-F07E41EE1894}"/>
  </w:font>
  <w:font w:name="Cambria">
    <w:panose1 w:val="02040503050406030204"/>
    <w:charset w:val="00"/>
    <w:family w:val="roman"/>
    <w:pitch w:val="variable"/>
    <w:sig w:usb0="E00006FF" w:usb1="420024FF" w:usb2="02000000" w:usb3="00000000" w:csb0="0000019F" w:csb1="00000000"/>
    <w:embedRegular r:id="rId4" w:fontKey="{17370AA8-BA62-4A36-98BA-075C6A61CAF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tag w:val="goog_rdk_11"/>
      <w:id w:val="-661308540"/>
    </w:sdtPr>
    <w:sdtContent>
      <w:p w14:paraId="7E5732F8" w14:textId="77777777" w:rsidR="008C68F0" w:rsidRDefault="00000000">
        <w:pPr>
          <w:rPr>
            <w:ins w:id="54" w:author="SAIKEERTHI CHUKKA" w:date="2023-09-21T17:50:00Z"/>
            <w:b/>
            <w:sz w:val="23"/>
            <w:szCs w:val="23"/>
            <w:highlight w:val="white"/>
          </w:rPr>
        </w:pPr>
        <w:sdt>
          <w:sdtPr>
            <w:tag w:val="goog_rdk_10"/>
            <w:id w:val="-320578139"/>
          </w:sdtP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3F2545" w14:textId="77777777" w:rsidR="00A07640" w:rsidRDefault="00A07640">
      <w:pPr>
        <w:spacing w:line="240" w:lineRule="auto"/>
      </w:pPr>
      <w:r>
        <w:separator/>
      </w:r>
    </w:p>
  </w:footnote>
  <w:footnote w:type="continuationSeparator" w:id="0">
    <w:p w14:paraId="0D7009A5" w14:textId="77777777" w:rsidR="00A07640" w:rsidRDefault="00A0764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BEB72C" w14:textId="77777777" w:rsidR="008C68F0" w:rsidRDefault="008C68F0">
    <w:pPr>
      <w:rPr>
        <w:b/>
        <w:sz w:val="23"/>
        <w:szCs w:val="23"/>
        <w:highlight w:val="white"/>
      </w:rPr>
    </w:pPr>
  </w:p>
  <w:p w14:paraId="1585DE24" w14:textId="77777777" w:rsidR="008C68F0" w:rsidRDefault="008C68F0">
    <w:pPr>
      <w:rPr>
        <w:b/>
        <w:sz w:val="23"/>
        <w:szCs w:val="23"/>
        <w:highlight w:val="whit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85C14"/>
    <w:multiLevelType w:val="multilevel"/>
    <w:tmpl w:val="730CF1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3D11DEF"/>
    <w:multiLevelType w:val="multilevel"/>
    <w:tmpl w:val="259406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6257C02"/>
    <w:multiLevelType w:val="multilevel"/>
    <w:tmpl w:val="604491E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63A1E96"/>
    <w:multiLevelType w:val="multilevel"/>
    <w:tmpl w:val="26F281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9BC291E"/>
    <w:multiLevelType w:val="multilevel"/>
    <w:tmpl w:val="453EBC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CD20D10"/>
    <w:multiLevelType w:val="multilevel"/>
    <w:tmpl w:val="7FBA71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D5521A6"/>
    <w:multiLevelType w:val="multilevel"/>
    <w:tmpl w:val="1E1218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EEA69FC"/>
    <w:multiLevelType w:val="multilevel"/>
    <w:tmpl w:val="916680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29F0367"/>
    <w:multiLevelType w:val="multilevel"/>
    <w:tmpl w:val="4FC80A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6207906"/>
    <w:multiLevelType w:val="multilevel"/>
    <w:tmpl w:val="7AC0A08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15:restartNumberingAfterBreak="0">
    <w:nsid w:val="166F44DF"/>
    <w:multiLevelType w:val="multilevel"/>
    <w:tmpl w:val="AB9C26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B96723E"/>
    <w:multiLevelType w:val="multilevel"/>
    <w:tmpl w:val="EE9214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CFA48D2"/>
    <w:multiLevelType w:val="multilevel"/>
    <w:tmpl w:val="D5D253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D592568"/>
    <w:multiLevelType w:val="multilevel"/>
    <w:tmpl w:val="5B96EC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02E4078"/>
    <w:multiLevelType w:val="multilevel"/>
    <w:tmpl w:val="1B085F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26C53F2"/>
    <w:multiLevelType w:val="multilevel"/>
    <w:tmpl w:val="4072D3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8520D44"/>
    <w:multiLevelType w:val="multilevel"/>
    <w:tmpl w:val="53B496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29A421E4"/>
    <w:multiLevelType w:val="multilevel"/>
    <w:tmpl w:val="BBB0CB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BC319D9"/>
    <w:multiLevelType w:val="multilevel"/>
    <w:tmpl w:val="C2F60A8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15:restartNumberingAfterBreak="0">
    <w:nsid w:val="2C643BF1"/>
    <w:multiLevelType w:val="multilevel"/>
    <w:tmpl w:val="873EC4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2E646D46"/>
    <w:multiLevelType w:val="multilevel"/>
    <w:tmpl w:val="B596EE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31681E7E"/>
    <w:multiLevelType w:val="multilevel"/>
    <w:tmpl w:val="0DB08D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32AF2375"/>
    <w:multiLevelType w:val="multilevel"/>
    <w:tmpl w:val="05DC2F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330D362B"/>
    <w:multiLevelType w:val="multilevel"/>
    <w:tmpl w:val="A72CEB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3DD004F1"/>
    <w:multiLevelType w:val="multilevel"/>
    <w:tmpl w:val="A75C17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3F00258A"/>
    <w:multiLevelType w:val="multilevel"/>
    <w:tmpl w:val="C3A066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01B7A63"/>
    <w:multiLevelType w:val="multilevel"/>
    <w:tmpl w:val="1A801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1E47F86"/>
    <w:multiLevelType w:val="multilevel"/>
    <w:tmpl w:val="334C7C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427417DF"/>
    <w:multiLevelType w:val="multilevel"/>
    <w:tmpl w:val="DFDA45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433C0446"/>
    <w:multiLevelType w:val="multilevel"/>
    <w:tmpl w:val="26665C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43461998"/>
    <w:multiLevelType w:val="multilevel"/>
    <w:tmpl w:val="466AC4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475C4DD5"/>
    <w:multiLevelType w:val="multilevel"/>
    <w:tmpl w:val="54409E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482F74E9"/>
    <w:multiLevelType w:val="multilevel"/>
    <w:tmpl w:val="C9BA6A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4A66659C"/>
    <w:multiLevelType w:val="multilevel"/>
    <w:tmpl w:val="DD36EC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4A920D15"/>
    <w:multiLevelType w:val="multilevel"/>
    <w:tmpl w:val="1AC8AA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E123E78"/>
    <w:multiLevelType w:val="multilevel"/>
    <w:tmpl w:val="774C3F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522B7C7E"/>
    <w:multiLevelType w:val="multilevel"/>
    <w:tmpl w:val="6AF4A05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7" w15:restartNumberingAfterBreak="0">
    <w:nsid w:val="56BF1DD5"/>
    <w:multiLevelType w:val="multilevel"/>
    <w:tmpl w:val="4CE2CC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57551013"/>
    <w:multiLevelType w:val="multilevel"/>
    <w:tmpl w:val="9BA6B3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5A2F7E0D"/>
    <w:multiLevelType w:val="multilevel"/>
    <w:tmpl w:val="1A5CBB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5E651A50"/>
    <w:multiLevelType w:val="multilevel"/>
    <w:tmpl w:val="6CCEB7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5FFF00A0"/>
    <w:multiLevelType w:val="multilevel"/>
    <w:tmpl w:val="449809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63F6328D"/>
    <w:multiLevelType w:val="multilevel"/>
    <w:tmpl w:val="069E49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66935B01"/>
    <w:multiLevelType w:val="multilevel"/>
    <w:tmpl w:val="07E891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69A77F11"/>
    <w:multiLevelType w:val="multilevel"/>
    <w:tmpl w:val="0EB80F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6A214EE5"/>
    <w:multiLevelType w:val="multilevel"/>
    <w:tmpl w:val="D082AF32"/>
    <w:lvl w:ilvl="0">
      <w:start w:val="1"/>
      <w:numFmt w:val="bullet"/>
      <w:lvlText w:val="●"/>
      <w:lvlJc w:val="left"/>
      <w:pPr>
        <w:ind w:left="720" w:hanging="360"/>
      </w:pPr>
      <w:rPr>
        <w:rFonts w:ascii="Roboto" w:eastAsia="Roboto" w:hAnsi="Roboto" w:cs="Roboto"/>
        <w:color w:val="18181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A8D6CA7"/>
    <w:multiLevelType w:val="multilevel"/>
    <w:tmpl w:val="2CC4D0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6F2356BE"/>
    <w:multiLevelType w:val="multilevel"/>
    <w:tmpl w:val="DEF618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6FC9349D"/>
    <w:multiLevelType w:val="multilevel"/>
    <w:tmpl w:val="2C88EA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728352A2"/>
    <w:multiLevelType w:val="multilevel"/>
    <w:tmpl w:val="93E899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759E7AB2"/>
    <w:multiLevelType w:val="multilevel"/>
    <w:tmpl w:val="862E02A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1" w15:restartNumberingAfterBreak="0">
    <w:nsid w:val="77F671C3"/>
    <w:multiLevelType w:val="multilevel"/>
    <w:tmpl w:val="36D886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77FF4B43"/>
    <w:multiLevelType w:val="multilevel"/>
    <w:tmpl w:val="11F06D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78535F1F"/>
    <w:multiLevelType w:val="multilevel"/>
    <w:tmpl w:val="CABAD0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7A667012"/>
    <w:multiLevelType w:val="multilevel"/>
    <w:tmpl w:val="7FB818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7B361FF3"/>
    <w:multiLevelType w:val="multilevel"/>
    <w:tmpl w:val="BB66CE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7C7970DF"/>
    <w:multiLevelType w:val="multilevel"/>
    <w:tmpl w:val="F5BCC2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15:restartNumberingAfterBreak="0">
    <w:nsid w:val="7F6E7972"/>
    <w:multiLevelType w:val="multilevel"/>
    <w:tmpl w:val="DBD4D9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678843806">
    <w:abstractNumId w:val="11"/>
  </w:num>
  <w:num w:numId="2" w16cid:durableId="297615182">
    <w:abstractNumId w:val="42"/>
  </w:num>
  <w:num w:numId="3" w16cid:durableId="494303896">
    <w:abstractNumId w:val="7"/>
  </w:num>
  <w:num w:numId="4" w16cid:durableId="2037778516">
    <w:abstractNumId w:val="2"/>
  </w:num>
  <w:num w:numId="5" w16cid:durableId="1520966515">
    <w:abstractNumId w:val="5"/>
  </w:num>
  <w:num w:numId="6" w16cid:durableId="1300114523">
    <w:abstractNumId w:val="35"/>
  </w:num>
  <w:num w:numId="7" w16cid:durableId="1770849023">
    <w:abstractNumId w:val="52"/>
  </w:num>
  <w:num w:numId="8" w16cid:durableId="287591110">
    <w:abstractNumId w:val="50"/>
  </w:num>
  <w:num w:numId="9" w16cid:durableId="1013726121">
    <w:abstractNumId w:val="14"/>
  </w:num>
  <w:num w:numId="10" w16cid:durableId="881097313">
    <w:abstractNumId w:val="41"/>
  </w:num>
  <w:num w:numId="11" w16cid:durableId="1114596516">
    <w:abstractNumId w:val="51"/>
  </w:num>
  <w:num w:numId="12" w16cid:durableId="16197608">
    <w:abstractNumId w:val="46"/>
  </w:num>
  <w:num w:numId="13" w16cid:durableId="963510401">
    <w:abstractNumId w:val="24"/>
  </w:num>
  <w:num w:numId="14" w16cid:durableId="738091156">
    <w:abstractNumId w:val="34"/>
  </w:num>
  <w:num w:numId="15" w16cid:durableId="1168136515">
    <w:abstractNumId w:val="12"/>
  </w:num>
  <w:num w:numId="16" w16cid:durableId="266355755">
    <w:abstractNumId w:val="0"/>
  </w:num>
  <w:num w:numId="17" w16cid:durableId="1666396950">
    <w:abstractNumId w:val="23"/>
  </w:num>
  <w:num w:numId="18" w16cid:durableId="1840458211">
    <w:abstractNumId w:val="54"/>
  </w:num>
  <w:num w:numId="19" w16cid:durableId="279648244">
    <w:abstractNumId w:val="21"/>
  </w:num>
  <w:num w:numId="20" w16cid:durableId="1407654359">
    <w:abstractNumId w:val="43"/>
  </w:num>
  <w:num w:numId="21" w16cid:durableId="1636905591">
    <w:abstractNumId w:val="57"/>
  </w:num>
  <w:num w:numId="22" w16cid:durableId="1294599371">
    <w:abstractNumId w:val="44"/>
  </w:num>
  <w:num w:numId="23" w16cid:durableId="417141116">
    <w:abstractNumId w:val="47"/>
  </w:num>
  <w:num w:numId="24" w16cid:durableId="2322983">
    <w:abstractNumId w:val="13"/>
  </w:num>
  <w:num w:numId="25" w16cid:durableId="1456287954">
    <w:abstractNumId w:val="19"/>
  </w:num>
  <w:num w:numId="26" w16cid:durableId="281690053">
    <w:abstractNumId w:val="3"/>
  </w:num>
  <w:num w:numId="27" w16cid:durableId="1864711685">
    <w:abstractNumId w:val="39"/>
  </w:num>
  <w:num w:numId="28" w16cid:durableId="728722965">
    <w:abstractNumId w:val="37"/>
  </w:num>
  <w:num w:numId="29" w16cid:durableId="1725257256">
    <w:abstractNumId w:val="15"/>
  </w:num>
  <w:num w:numId="30" w16cid:durableId="178392181">
    <w:abstractNumId w:val="6"/>
  </w:num>
  <w:num w:numId="31" w16cid:durableId="1260410237">
    <w:abstractNumId w:val="55"/>
  </w:num>
  <w:num w:numId="32" w16cid:durableId="1396658727">
    <w:abstractNumId w:val="30"/>
  </w:num>
  <w:num w:numId="33" w16cid:durableId="298608949">
    <w:abstractNumId w:val="9"/>
  </w:num>
  <w:num w:numId="34" w16cid:durableId="1799882585">
    <w:abstractNumId w:val="32"/>
  </w:num>
  <w:num w:numId="35" w16cid:durableId="1677728130">
    <w:abstractNumId w:val="56"/>
  </w:num>
  <w:num w:numId="36" w16cid:durableId="558252384">
    <w:abstractNumId w:val="45"/>
  </w:num>
  <w:num w:numId="37" w16cid:durableId="693843033">
    <w:abstractNumId w:val="49"/>
  </w:num>
  <w:num w:numId="38" w16cid:durableId="696002375">
    <w:abstractNumId w:val="36"/>
  </w:num>
  <w:num w:numId="39" w16cid:durableId="1537040751">
    <w:abstractNumId w:val="38"/>
  </w:num>
  <w:num w:numId="40" w16cid:durableId="1507090435">
    <w:abstractNumId w:val="4"/>
  </w:num>
  <w:num w:numId="41" w16cid:durableId="1806659666">
    <w:abstractNumId w:val="48"/>
  </w:num>
  <w:num w:numId="42" w16cid:durableId="2078046713">
    <w:abstractNumId w:val="28"/>
  </w:num>
  <w:num w:numId="43" w16cid:durableId="1406151545">
    <w:abstractNumId w:val="20"/>
  </w:num>
  <w:num w:numId="44" w16cid:durableId="501163256">
    <w:abstractNumId w:val="26"/>
  </w:num>
  <w:num w:numId="45" w16cid:durableId="868110489">
    <w:abstractNumId w:val="10"/>
  </w:num>
  <w:num w:numId="46" w16cid:durableId="1993486959">
    <w:abstractNumId w:val="22"/>
  </w:num>
  <w:num w:numId="47" w16cid:durableId="1045447276">
    <w:abstractNumId w:val="53"/>
  </w:num>
  <w:num w:numId="48" w16cid:durableId="1322001495">
    <w:abstractNumId w:val="17"/>
  </w:num>
  <w:num w:numId="49" w16cid:durableId="1410465934">
    <w:abstractNumId w:val="8"/>
  </w:num>
  <w:num w:numId="50" w16cid:durableId="18510889">
    <w:abstractNumId w:val="27"/>
  </w:num>
  <w:num w:numId="51" w16cid:durableId="1218130568">
    <w:abstractNumId w:val="25"/>
  </w:num>
  <w:num w:numId="52" w16cid:durableId="795029768">
    <w:abstractNumId w:val="31"/>
  </w:num>
  <w:num w:numId="53" w16cid:durableId="1723407597">
    <w:abstractNumId w:val="18"/>
  </w:num>
  <w:num w:numId="54" w16cid:durableId="2059815292">
    <w:abstractNumId w:val="1"/>
  </w:num>
  <w:num w:numId="55" w16cid:durableId="907304592">
    <w:abstractNumId w:val="40"/>
  </w:num>
  <w:num w:numId="56" w16cid:durableId="1779719042">
    <w:abstractNumId w:val="29"/>
  </w:num>
  <w:num w:numId="57" w16cid:durableId="1725328698">
    <w:abstractNumId w:val="16"/>
  </w:num>
  <w:num w:numId="58" w16cid:durableId="267082521">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68F0"/>
    <w:rsid w:val="00134FDC"/>
    <w:rsid w:val="00163DE9"/>
    <w:rsid w:val="00384248"/>
    <w:rsid w:val="004230D0"/>
    <w:rsid w:val="00583274"/>
    <w:rsid w:val="00655241"/>
    <w:rsid w:val="006D5C5A"/>
    <w:rsid w:val="008C68F0"/>
    <w:rsid w:val="009320E9"/>
    <w:rsid w:val="009D2007"/>
    <w:rsid w:val="009F0579"/>
    <w:rsid w:val="00A07640"/>
    <w:rsid w:val="00DD0FB8"/>
    <w:rsid w:val="00FA753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115A74"/>
  <w15:docId w15:val="{31E598B7-DED7-433D-9235-F408DD9AB7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hyperlink" Target="https://developer.salesforce.com/signup"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developers.salesforce.com/Signup*"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youtu.be/r9EX3lGde5k"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WI6hwWkNFRoh8QRkWtAFZzWBi9A==">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</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79</TotalTime>
  <Pages>49</Pages>
  <Words>4697</Words>
  <Characters>26774</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Divya Bharathi</cp:lastModifiedBy>
  <cp:revision>5</cp:revision>
  <dcterms:created xsi:type="dcterms:W3CDTF">2024-06-26T12:44:00Z</dcterms:created>
  <dcterms:modified xsi:type="dcterms:W3CDTF">2024-07-01T13:12:00Z</dcterms:modified>
</cp:coreProperties>
</file>